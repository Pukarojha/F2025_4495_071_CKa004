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C25D8" w14:textId="2B06B57A" w:rsidR="003D695E" w:rsidRPr="00E42BF6" w:rsidRDefault="49A83620" w:rsidP="60C4AD93">
      <w:pPr>
        <w:pStyle w:val="paragraph"/>
        <w:spacing w:before="0" w:beforeAutospacing="0" w:after="0" w:afterAutospacing="0"/>
        <w:jc w:val="center"/>
        <w:textAlignment w:val="baseline"/>
        <w:rPr>
          <w:rStyle w:val="normaltextrun"/>
          <w:sz w:val="18"/>
          <w:szCs w:val="18"/>
        </w:rPr>
      </w:pPr>
      <w:bookmarkStart w:id="0" w:name="_Hlk212251047"/>
      <w:bookmarkEnd w:id="0"/>
      <w:r w:rsidRPr="60C4AD93">
        <w:rPr>
          <w:rStyle w:val="normaltextrun"/>
          <w:b/>
          <w:bCs/>
          <w:sz w:val="72"/>
          <w:szCs w:val="72"/>
          <w:lang w:val="en-CA"/>
        </w:rPr>
        <w:t xml:space="preserve"> </w:t>
      </w:r>
      <w:r w:rsidR="003D695E" w:rsidRPr="60C4AD93">
        <w:rPr>
          <w:rStyle w:val="normaltextrun"/>
          <w:b/>
          <w:bCs/>
          <w:sz w:val="72"/>
          <w:szCs w:val="72"/>
          <w:lang w:val="en-CA"/>
        </w:rPr>
        <w:t xml:space="preserve">Douglas College  </w:t>
      </w:r>
      <w:r w:rsidR="003D695E">
        <w:rPr>
          <w:noProof/>
        </w:rPr>
        <w:drawing>
          <wp:inline distT="0" distB="0" distL="0" distR="0" wp14:anchorId="59F41BE9" wp14:editId="6838B322">
            <wp:extent cx="1028700" cy="1074420"/>
            <wp:effectExtent l="0" t="0" r="0" b="0"/>
            <wp:docPr id="6" name="Picture 2" descr="Douglas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uglas College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700" cy="1074420"/>
                    </a:xfrm>
                    <a:prstGeom prst="rect">
                      <a:avLst/>
                    </a:prstGeom>
                    <a:noFill/>
                    <a:ln>
                      <a:noFill/>
                    </a:ln>
                  </pic:spPr>
                </pic:pic>
              </a:graphicData>
            </a:graphic>
          </wp:inline>
        </w:drawing>
      </w:r>
    </w:p>
    <w:p w14:paraId="6F348FAE" w14:textId="310E0099" w:rsidR="003D695E" w:rsidRDefault="003D695E" w:rsidP="00DC3441">
      <w:pPr>
        <w:pStyle w:val="paragraph"/>
        <w:spacing w:before="0" w:beforeAutospacing="0" w:after="0" w:afterAutospacing="0"/>
        <w:jc w:val="center"/>
        <w:textAlignment w:val="baseline"/>
        <w:rPr>
          <w:rStyle w:val="normaltextrun"/>
          <w:b/>
          <w:bCs/>
          <w:sz w:val="40"/>
          <w:szCs w:val="40"/>
          <w:lang w:val="en-CA"/>
        </w:rPr>
      </w:pPr>
      <w:r w:rsidRPr="6805D259">
        <w:rPr>
          <w:rStyle w:val="normaltextrun"/>
          <w:b/>
          <w:bCs/>
          <w:sz w:val="40"/>
          <w:szCs w:val="40"/>
          <w:lang w:val="en-CA"/>
        </w:rPr>
        <w:t>Module Code:</w:t>
      </w:r>
    </w:p>
    <w:p w14:paraId="4E78F99A" w14:textId="0139C986" w:rsidR="003D695E" w:rsidRPr="004B446B" w:rsidRDefault="003D695E" w:rsidP="00DC3441">
      <w:pPr>
        <w:pStyle w:val="paragraph"/>
        <w:spacing w:before="0" w:beforeAutospacing="0" w:after="0" w:afterAutospacing="0"/>
        <w:jc w:val="center"/>
        <w:textAlignment w:val="baseline"/>
        <w:rPr>
          <w:rStyle w:val="eop"/>
          <w:sz w:val="40"/>
          <w:szCs w:val="40"/>
        </w:rPr>
      </w:pPr>
      <w:r w:rsidRPr="6805D259">
        <w:rPr>
          <w:rStyle w:val="normaltextrun"/>
          <w:sz w:val="40"/>
          <w:szCs w:val="40"/>
          <w:lang w:val="en-CA"/>
        </w:rPr>
        <w:t>CSIS 4495 – 071</w:t>
      </w:r>
    </w:p>
    <w:p w14:paraId="120C584C" w14:textId="77777777" w:rsidR="003D695E" w:rsidRDefault="003D695E" w:rsidP="00DC3441">
      <w:pPr>
        <w:pStyle w:val="paragraph"/>
        <w:spacing w:before="0" w:beforeAutospacing="0" w:after="0" w:afterAutospacing="0"/>
        <w:jc w:val="center"/>
        <w:textAlignment w:val="baseline"/>
        <w:rPr>
          <w:sz w:val="18"/>
          <w:szCs w:val="18"/>
        </w:rPr>
      </w:pPr>
    </w:p>
    <w:p w14:paraId="7EA41CCB" w14:textId="77777777" w:rsidR="003D695E" w:rsidRDefault="003D695E" w:rsidP="00DC3441">
      <w:pPr>
        <w:pStyle w:val="paragraph"/>
        <w:spacing w:before="0" w:beforeAutospacing="0" w:after="0" w:afterAutospacing="0"/>
        <w:jc w:val="center"/>
        <w:textAlignment w:val="baseline"/>
        <w:rPr>
          <w:rStyle w:val="normaltextrun"/>
          <w:b/>
          <w:bCs/>
          <w:sz w:val="40"/>
          <w:szCs w:val="40"/>
          <w:lang w:val="en-CA"/>
        </w:rPr>
      </w:pPr>
      <w:r w:rsidRPr="6805D259">
        <w:rPr>
          <w:rStyle w:val="normaltextrun"/>
          <w:b/>
          <w:bCs/>
          <w:sz w:val="40"/>
          <w:szCs w:val="40"/>
          <w:lang w:val="en-CA"/>
        </w:rPr>
        <w:t>Module Title:</w:t>
      </w:r>
    </w:p>
    <w:p w14:paraId="78F198FF" w14:textId="77777777" w:rsidR="003D695E" w:rsidRPr="004B446B" w:rsidRDefault="003D695E" w:rsidP="00DC3441">
      <w:pPr>
        <w:pStyle w:val="paragraph"/>
        <w:spacing w:before="0" w:beforeAutospacing="0" w:after="0" w:afterAutospacing="0"/>
        <w:jc w:val="center"/>
        <w:textAlignment w:val="baseline"/>
        <w:rPr>
          <w:rStyle w:val="normaltextrun"/>
          <w:sz w:val="40"/>
          <w:szCs w:val="40"/>
          <w:lang w:val="en-CA"/>
        </w:rPr>
      </w:pPr>
      <w:r w:rsidRPr="6805D259">
        <w:rPr>
          <w:rStyle w:val="normaltextrun"/>
          <w:sz w:val="40"/>
          <w:szCs w:val="40"/>
          <w:lang w:val="en-CA"/>
        </w:rPr>
        <w:t>Applied Research Project</w:t>
      </w:r>
    </w:p>
    <w:p w14:paraId="67875536" w14:textId="77777777" w:rsidR="003D695E" w:rsidRDefault="003D695E" w:rsidP="00DC3441">
      <w:pPr>
        <w:pStyle w:val="paragraph"/>
        <w:spacing w:before="0" w:beforeAutospacing="0" w:after="0" w:afterAutospacing="0"/>
        <w:jc w:val="center"/>
        <w:textAlignment w:val="baseline"/>
        <w:rPr>
          <w:rStyle w:val="normaltextrun"/>
          <w:b/>
          <w:bCs/>
          <w:sz w:val="40"/>
          <w:szCs w:val="40"/>
          <w:lang w:val="en-CA"/>
        </w:rPr>
      </w:pPr>
    </w:p>
    <w:p w14:paraId="4DDCEC15" w14:textId="77777777" w:rsidR="003D695E" w:rsidRDefault="003D695E" w:rsidP="00DC3441">
      <w:pPr>
        <w:pStyle w:val="paragraph"/>
        <w:spacing w:before="0" w:beforeAutospacing="0" w:after="0" w:afterAutospacing="0"/>
        <w:jc w:val="center"/>
        <w:textAlignment w:val="baseline"/>
        <w:rPr>
          <w:rStyle w:val="normaltextrun"/>
          <w:b/>
          <w:bCs/>
          <w:sz w:val="40"/>
          <w:szCs w:val="40"/>
          <w:lang w:val="en-CA"/>
        </w:rPr>
      </w:pPr>
      <w:r w:rsidRPr="6805D259">
        <w:rPr>
          <w:rStyle w:val="normaltextrun"/>
          <w:b/>
          <w:bCs/>
          <w:sz w:val="40"/>
          <w:szCs w:val="40"/>
          <w:lang w:val="en-CA"/>
        </w:rPr>
        <w:t>Year &amp; Semester:</w:t>
      </w:r>
    </w:p>
    <w:p w14:paraId="167C1954" w14:textId="48491A93" w:rsidR="003D695E" w:rsidRDefault="003D695E" w:rsidP="00E42BF6">
      <w:pPr>
        <w:pStyle w:val="paragraph"/>
        <w:spacing w:before="0" w:beforeAutospacing="0" w:after="0" w:afterAutospacing="0"/>
        <w:jc w:val="center"/>
        <w:textAlignment w:val="baseline"/>
        <w:rPr>
          <w:rStyle w:val="eop"/>
          <w:sz w:val="40"/>
          <w:szCs w:val="40"/>
        </w:rPr>
      </w:pPr>
      <w:r w:rsidRPr="6805D259">
        <w:rPr>
          <w:rStyle w:val="eop"/>
          <w:sz w:val="40"/>
          <w:szCs w:val="40"/>
        </w:rPr>
        <w:t>2025 Fall</w:t>
      </w:r>
    </w:p>
    <w:p w14:paraId="31E45A7F" w14:textId="62AEF7D5" w:rsidR="003D695E" w:rsidRDefault="003D695E" w:rsidP="1894D48A">
      <w:pPr>
        <w:pStyle w:val="paragraph"/>
        <w:spacing w:before="0" w:beforeAutospacing="0" w:after="0" w:afterAutospacing="0"/>
        <w:jc w:val="center"/>
        <w:textAlignment w:val="baseline"/>
        <w:rPr>
          <w:rStyle w:val="eop"/>
          <w:sz w:val="40"/>
          <w:szCs w:val="40"/>
        </w:rPr>
      </w:pPr>
      <w:r w:rsidRPr="6805D259">
        <w:rPr>
          <w:rStyle w:val="eop"/>
          <w:sz w:val="40"/>
          <w:szCs w:val="40"/>
        </w:rPr>
        <w:t xml:space="preserve">Project </w:t>
      </w:r>
      <w:r w:rsidR="32E08F78" w:rsidRPr="7A8CC04E">
        <w:rPr>
          <w:rStyle w:val="eop"/>
          <w:sz w:val="40"/>
          <w:szCs w:val="40"/>
        </w:rPr>
        <w:t>Midterm Report</w:t>
      </w:r>
    </w:p>
    <w:p w14:paraId="20708FB5" w14:textId="77777777" w:rsidR="003D695E" w:rsidRPr="00C96D61" w:rsidRDefault="003D695E" w:rsidP="003D695E">
      <w:pPr>
        <w:pStyle w:val="paragraph"/>
        <w:spacing w:before="0" w:beforeAutospacing="0" w:after="0" w:afterAutospacing="0"/>
        <w:textAlignment w:val="baseline"/>
        <w:rPr>
          <w:rStyle w:val="normaltextrun"/>
          <w:sz w:val="18"/>
          <w:szCs w:val="18"/>
        </w:rPr>
      </w:pPr>
    </w:p>
    <w:p w14:paraId="1945D6DE" w14:textId="77777777" w:rsidR="003D695E" w:rsidRDefault="003D695E" w:rsidP="00DC3441">
      <w:pPr>
        <w:pStyle w:val="paragraph"/>
        <w:spacing w:before="0" w:beforeAutospacing="0" w:after="0" w:afterAutospacing="0"/>
        <w:jc w:val="center"/>
        <w:textAlignment w:val="baseline"/>
        <w:rPr>
          <w:rStyle w:val="normaltextrun"/>
          <w:b/>
          <w:bCs/>
          <w:sz w:val="40"/>
          <w:szCs w:val="40"/>
          <w:lang w:val="en-CA"/>
        </w:rPr>
      </w:pPr>
      <w:r w:rsidRPr="6805D259">
        <w:rPr>
          <w:rStyle w:val="normaltextrun"/>
          <w:b/>
          <w:bCs/>
          <w:sz w:val="40"/>
          <w:szCs w:val="40"/>
          <w:lang w:val="en-CA"/>
        </w:rPr>
        <w:t>Alternative Industries: Weather Driver</w:t>
      </w:r>
    </w:p>
    <w:p w14:paraId="2750BA66" w14:textId="77777777" w:rsidR="003D695E" w:rsidRDefault="003D695E" w:rsidP="00DC3441">
      <w:pPr>
        <w:pStyle w:val="paragraph"/>
        <w:spacing w:before="0" w:beforeAutospacing="0" w:after="0" w:afterAutospacing="0"/>
        <w:jc w:val="center"/>
        <w:textAlignment w:val="baseline"/>
        <w:rPr>
          <w:rStyle w:val="normaltextrun"/>
          <w:b/>
          <w:bCs/>
          <w:sz w:val="40"/>
          <w:szCs w:val="40"/>
          <w:lang w:val="en-CA"/>
        </w:rPr>
      </w:pPr>
    </w:p>
    <w:tbl>
      <w:tblPr>
        <w:tblStyle w:val="TableGrid"/>
        <w:tblW w:w="6540" w:type="dxa"/>
        <w:jc w:val="center"/>
        <w:tblLook w:val="04A0" w:firstRow="1" w:lastRow="0" w:firstColumn="1" w:lastColumn="0" w:noHBand="0" w:noVBand="1"/>
      </w:tblPr>
      <w:tblGrid>
        <w:gridCol w:w="3116"/>
        <w:gridCol w:w="3424"/>
      </w:tblGrid>
      <w:tr w:rsidR="003D695E" w14:paraId="0167A5C9" w14:textId="77777777" w:rsidTr="00877EFA">
        <w:trPr>
          <w:jc w:val="center"/>
        </w:trPr>
        <w:tc>
          <w:tcPr>
            <w:tcW w:w="3116" w:type="dxa"/>
          </w:tcPr>
          <w:p w14:paraId="5F0B93EC" w14:textId="77777777" w:rsidR="003D695E" w:rsidRPr="000833D7" w:rsidRDefault="003D695E" w:rsidP="00DC3441">
            <w:pPr>
              <w:pStyle w:val="paragraph"/>
              <w:spacing w:before="0" w:beforeAutospacing="0" w:after="0" w:afterAutospacing="0"/>
              <w:jc w:val="center"/>
              <w:textAlignment w:val="baseline"/>
              <w:rPr>
                <w:b/>
                <w:bCs/>
                <w:sz w:val="28"/>
                <w:szCs w:val="28"/>
              </w:rPr>
            </w:pPr>
            <w:r w:rsidRPr="000833D7">
              <w:rPr>
                <w:b/>
                <w:bCs/>
                <w:sz w:val="28"/>
                <w:szCs w:val="28"/>
              </w:rPr>
              <w:t>Student ID</w:t>
            </w:r>
          </w:p>
        </w:tc>
        <w:tc>
          <w:tcPr>
            <w:tcW w:w="3424" w:type="dxa"/>
          </w:tcPr>
          <w:p w14:paraId="5A36BFC4" w14:textId="77777777" w:rsidR="003D695E" w:rsidRPr="000833D7" w:rsidRDefault="003D695E" w:rsidP="00DC3441">
            <w:pPr>
              <w:pStyle w:val="paragraph"/>
              <w:spacing w:before="0" w:beforeAutospacing="0" w:after="0" w:afterAutospacing="0"/>
              <w:jc w:val="center"/>
              <w:textAlignment w:val="baseline"/>
              <w:rPr>
                <w:b/>
                <w:bCs/>
                <w:sz w:val="28"/>
                <w:szCs w:val="28"/>
              </w:rPr>
            </w:pPr>
            <w:r w:rsidRPr="000833D7">
              <w:rPr>
                <w:b/>
                <w:bCs/>
                <w:sz w:val="28"/>
                <w:szCs w:val="28"/>
              </w:rPr>
              <w:t>Student Name</w:t>
            </w:r>
          </w:p>
        </w:tc>
      </w:tr>
      <w:tr w:rsidR="003D695E" w14:paraId="1CEDA5AD" w14:textId="77777777" w:rsidTr="00877EFA">
        <w:trPr>
          <w:jc w:val="center"/>
        </w:trPr>
        <w:tc>
          <w:tcPr>
            <w:tcW w:w="3116" w:type="dxa"/>
          </w:tcPr>
          <w:p w14:paraId="004FD2DC" w14:textId="77777777" w:rsidR="003D695E" w:rsidRDefault="003D695E" w:rsidP="00DC3441">
            <w:pPr>
              <w:pStyle w:val="paragraph"/>
              <w:spacing w:before="0" w:beforeAutospacing="0" w:after="0" w:afterAutospacing="0"/>
              <w:jc w:val="center"/>
              <w:textAlignment w:val="baseline"/>
              <w:rPr>
                <w:sz w:val="28"/>
                <w:szCs w:val="28"/>
              </w:rPr>
            </w:pPr>
            <w:r w:rsidRPr="6805D259">
              <w:rPr>
                <w:sz w:val="28"/>
                <w:szCs w:val="28"/>
              </w:rPr>
              <w:t>300392983</w:t>
            </w:r>
          </w:p>
        </w:tc>
        <w:tc>
          <w:tcPr>
            <w:tcW w:w="3424" w:type="dxa"/>
          </w:tcPr>
          <w:p w14:paraId="1158F64D" w14:textId="77777777" w:rsidR="003D695E" w:rsidRDefault="003D695E" w:rsidP="00DC3441">
            <w:pPr>
              <w:pStyle w:val="paragraph"/>
              <w:spacing w:before="0" w:beforeAutospacing="0" w:after="0" w:afterAutospacing="0"/>
              <w:jc w:val="center"/>
              <w:textAlignment w:val="baseline"/>
              <w:rPr>
                <w:sz w:val="28"/>
                <w:szCs w:val="28"/>
              </w:rPr>
            </w:pPr>
            <w:r w:rsidRPr="6805D259">
              <w:rPr>
                <w:sz w:val="28"/>
                <w:szCs w:val="28"/>
              </w:rPr>
              <w:t>Pukar Ojha</w:t>
            </w:r>
          </w:p>
        </w:tc>
      </w:tr>
      <w:tr w:rsidR="003D695E" w14:paraId="6562D0E1" w14:textId="77777777" w:rsidTr="00877EFA">
        <w:trPr>
          <w:jc w:val="center"/>
        </w:trPr>
        <w:tc>
          <w:tcPr>
            <w:tcW w:w="3116" w:type="dxa"/>
          </w:tcPr>
          <w:p w14:paraId="63F9A6AD" w14:textId="77777777" w:rsidR="003D695E" w:rsidRDefault="003D695E" w:rsidP="00DC3441">
            <w:pPr>
              <w:pStyle w:val="paragraph"/>
              <w:spacing w:before="0" w:beforeAutospacing="0" w:after="0" w:afterAutospacing="0"/>
              <w:jc w:val="center"/>
              <w:textAlignment w:val="baseline"/>
              <w:rPr>
                <w:sz w:val="28"/>
                <w:szCs w:val="28"/>
              </w:rPr>
            </w:pPr>
            <w:r w:rsidRPr="6805D259">
              <w:rPr>
                <w:sz w:val="28"/>
                <w:szCs w:val="28"/>
              </w:rPr>
              <w:t>300391004</w:t>
            </w:r>
          </w:p>
        </w:tc>
        <w:tc>
          <w:tcPr>
            <w:tcW w:w="3424" w:type="dxa"/>
          </w:tcPr>
          <w:p w14:paraId="7B7C29F7" w14:textId="77777777" w:rsidR="003D695E" w:rsidRDefault="003D695E" w:rsidP="00DC3441">
            <w:pPr>
              <w:pStyle w:val="paragraph"/>
              <w:spacing w:before="0" w:beforeAutospacing="0" w:after="0" w:afterAutospacing="0"/>
              <w:jc w:val="center"/>
              <w:textAlignment w:val="baseline"/>
              <w:rPr>
                <w:sz w:val="28"/>
                <w:szCs w:val="28"/>
              </w:rPr>
            </w:pPr>
            <w:r w:rsidRPr="6805D259">
              <w:rPr>
                <w:sz w:val="28"/>
                <w:szCs w:val="28"/>
              </w:rPr>
              <w:t>Chetan Kaur (Team Lead)</w:t>
            </w:r>
          </w:p>
        </w:tc>
      </w:tr>
      <w:tr w:rsidR="003D695E" w14:paraId="01EFC2F7" w14:textId="77777777" w:rsidTr="00877EFA">
        <w:trPr>
          <w:trHeight w:val="300"/>
          <w:jc w:val="center"/>
        </w:trPr>
        <w:tc>
          <w:tcPr>
            <w:tcW w:w="3116" w:type="dxa"/>
          </w:tcPr>
          <w:p w14:paraId="1AF43429" w14:textId="77777777" w:rsidR="003D695E" w:rsidRDefault="003D695E" w:rsidP="00DC3441">
            <w:pPr>
              <w:pStyle w:val="paragraph"/>
              <w:spacing w:before="0" w:beforeAutospacing="0" w:after="0" w:afterAutospacing="0"/>
              <w:jc w:val="center"/>
              <w:textAlignment w:val="baseline"/>
              <w:rPr>
                <w:sz w:val="28"/>
                <w:szCs w:val="28"/>
              </w:rPr>
            </w:pPr>
            <w:r w:rsidRPr="6805D259">
              <w:rPr>
                <w:sz w:val="28"/>
                <w:szCs w:val="28"/>
              </w:rPr>
              <w:t>300392663</w:t>
            </w:r>
          </w:p>
        </w:tc>
        <w:tc>
          <w:tcPr>
            <w:tcW w:w="3424" w:type="dxa"/>
          </w:tcPr>
          <w:p w14:paraId="2581DC5E" w14:textId="77777777" w:rsidR="003D695E" w:rsidRDefault="003D695E" w:rsidP="00DC3441">
            <w:pPr>
              <w:pStyle w:val="paragraph"/>
              <w:spacing w:before="0" w:beforeAutospacing="0" w:after="0" w:afterAutospacing="0"/>
              <w:jc w:val="center"/>
              <w:textAlignment w:val="baseline"/>
              <w:rPr>
                <w:sz w:val="28"/>
                <w:szCs w:val="28"/>
              </w:rPr>
            </w:pPr>
            <w:r w:rsidRPr="6805D259">
              <w:rPr>
                <w:sz w:val="28"/>
                <w:szCs w:val="28"/>
              </w:rPr>
              <w:t>Pravesh Poudel</w:t>
            </w:r>
          </w:p>
        </w:tc>
      </w:tr>
    </w:tbl>
    <w:p w14:paraId="661735C6" w14:textId="77777777" w:rsidR="003D695E" w:rsidRPr="008D7D12" w:rsidRDefault="003D695E" w:rsidP="003D695E">
      <w:pPr>
        <w:pStyle w:val="paragraph"/>
        <w:spacing w:before="0" w:beforeAutospacing="0" w:after="0" w:afterAutospacing="0"/>
        <w:textAlignment w:val="baseline"/>
        <w:rPr>
          <w:sz w:val="28"/>
          <w:szCs w:val="28"/>
        </w:rPr>
      </w:pPr>
    </w:p>
    <w:p w14:paraId="2376E80B" w14:textId="20F4C84A" w:rsidR="003D695E" w:rsidRDefault="003D695E" w:rsidP="00DC3441">
      <w:pPr>
        <w:pStyle w:val="paragraph"/>
        <w:spacing w:before="0" w:beforeAutospacing="0" w:after="0" w:afterAutospacing="0"/>
        <w:jc w:val="center"/>
        <w:textAlignment w:val="baseline"/>
        <w:rPr>
          <w:rStyle w:val="normaltextrun"/>
          <w:b/>
          <w:bCs/>
          <w:lang w:val="en-CA"/>
        </w:rPr>
      </w:pPr>
      <w:r w:rsidRPr="6805D259">
        <w:rPr>
          <w:rStyle w:val="normaltextrun"/>
          <w:b/>
          <w:bCs/>
          <w:lang w:val="en-CA"/>
        </w:rPr>
        <w:t>Instructor: Bambang, Sarif</w:t>
      </w:r>
    </w:p>
    <w:p w14:paraId="0E151243" w14:textId="77777777" w:rsidR="00C55AE9" w:rsidRDefault="00C55AE9" w:rsidP="00DC3441">
      <w:pPr>
        <w:pStyle w:val="paragraph"/>
        <w:spacing w:before="0" w:beforeAutospacing="0" w:after="0" w:afterAutospacing="0"/>
        <w:jc w:val="center"/>
        <w:textAlignment w:val="baseline"/>
        <w:rPr>
          <w:sz w:val="18"/>
          <w:szCs w:val="18"/>
        </w:rPr>
      </w:pPr>
    </w:p>
    <w:p w14:paraId="28C291DD" w14:textId="4790E5CA" w:rsidR="00075C9E" w:rsidRDefault="003D695E" w:rsidP="75E6E987">
      <w:pPr>
        <w:pStyle w:val="paragraph"/>
        <w:spacing w:before="0" w:beforeAutospacing="0" w:after="0" w:afterAutospacing="0"/>
        <w:jc w:val="center"/>
        <w:rPr>
          <w:sz w:val="18"/>
          <w:szCs w:val="18"/>
        </w:rPr>
      </w:pPr>
      <w:r w:rsidRPr="1C1C59E0">
        <w:rPr>
          <w:rStyle w:val="normaltextrun"/>
          <w:b/>
          <w:bCs/>
          <w:lang w:val="en-CA"/>
        </w:rPr>
        <w:t xml:space="preserve">Due Date: </w:t>
      </w:r>
      <w:r w:rsidR="6C9FB846" w:rsidRPr="7A8CC04E">
        <w:rPr>
          <w:rStyle w:val="normaltextrun"/>
          <w:b/>
          <w:bCs/>
          <w:lang w:val="en-CA"/>
        </w:rPr>
        <w:t>Oct 25</w:t>
      </w:r>
      <w:r w:rsidRPr="7A8CC04E">
        <w:rPr>
          <w:rStyle w:val="normaltextrun"/>
          <w:b/>
          <w:bCs/>
          <w:sz w:val="19"/>
          <w:szCs w:val="19"/>
          <w:vertAlign w:val="superscript"/>
          <w:lang w:val="en-CA"/>
        </w:rPr>
        <w:t>th</w:t>
      </w:r>
      <w:r w:rsidRPr="1C1C59E0">
        <w:rPr>
          <w:rStyle w:val="normaltextrun"/>
          <w:b/>
          <w:bCs/>
          <w:lang w:val="en-CA"/>
        </w:rPr>
        <w:t>, 2025</w:t>
      </w:r>
    </w:p>
    <w:sdt>
      <w:sdtPr>
        <w:rPr>
          <w:rFonts w:ascii="Times New Roman" w:eastAsiaTheme="minorEastAsia" w:hAnsi="Times New Roman" w:cstheme="minorBidi"/>
          <w:color w:val="auto"/>
          <w:kern w:val="2"/>
          <w:sz w:val="24"/>
          <w:szCs w:val="24"/>
          <w14:ligatures w14:val="standardContextual"/>
        </w:rPr>
        <w:id w:val="-420407279"/>
        <w:docPartObj>
          <w:docPartGallery w:val="Table of Contents"/>
          <w:docPartUnique/>
        </w:docPartObj>
      </w:sdtPr>
      <w:sdtEndPr>
        <w:rPr>
          <w:b/>
          <w:bCs/>
          <w:noProof/>
        </w:rPr>
      </w:sdtEndPr>
      <w:sdtContent>
        <w:p w14:paraId="029C0E61" w14:textId="2789FB44" w:rsidR="00895119" w:rsidRPr="00895119" w:rsidRDefault="00895119">
          <w:pPr>
            <w:pStyle w:val="TOCHeading"/>
            <w:rPr>
              <w:rFonts w:ascii="Times New Roman" w:hAnsi="Times New Roman" w:cs="Times New Roman"/>
              <w:b/>
              <w:bCs/>
              <w:color w:val="auto"/>
            </w:rPr>
          </w:pPr>
          <w:r w:rsidRPr="00895119">
            <w:rPr>
              <w:rFonts w:ascii="Times New Roman" w:hAnsi="Times New Roman" w:cs="Times New Roman"/>
              <w:b/>
              <w:bCs/>
              <w:color w:val="auto"/>
            </w:rPr>
            <w:t>Table of Contents</w:t>
          </w:r>
        </w:p>
        <w:bookmarkStart w:id="1" w:name="_Hlt212236913"/>
        <w:bookmarkStart w:id="2" w:name="_Hlt212236912"/>
        <w:p w14:paraId="0FACE5A7" w14:textId="1023FFFD" w:rsidR="00AC4577" w:rsidRDefault="00895119">
          <w:pPr>
            <w:pStyle w:val="TOC1"/>
            <w:tabs>
              <w:tab w:val="right" w:leader="dot" w:pos="9016"/>
            </w:tabs>
            <w:rPr>
              <w:rFonts w:asciiTheme="minorHAnsi" w:eastAsiaTheme="minorEastAsia" w:hAnsiTheme="minorHAnsi"/>
              <w:noProof/>
            </w:rPr>
          </w:pPr>
          <w:r>
            <w:fldChar w:fldCharType="begin"/>
          </w:r>
          <w:bookmarkEnd w:id="1"/>
          <w:bookmarkEnd w:id="2"/>
          <w:r>
            <w:instrText xml:space="preserve"> TOC \o "1-3" \h \z \u </w:instrText>
          </w:r>
          <w:r>
            <w:fldChar w:fldCharType="separate"/>
          </w:r>
          <w:hyperlink w:anchor="_Toc212293546" w:history="1">
            <w:r w:rsidR="00AC4577" w:rsidRPr="00C32939">
              <w:rPr>
                <w:rStyle w:val="Hyperlink"/>
                <w:rFonts w:eastAsia="Times New Roman"/>
                <w:noProof/>
              </w:rPr>
              <w:t>Introduction</w:t>
            </w:r>
            <w:r w:rsidR="00AC4577">
              <w:rPr>
                <w:noProof/>
                <w:webHidden/>
              </w:rPr>
              <w:tab/>
            </w:r>
            <w:r w:rsidR="00AC4577">
              <w:rPr>
                <w:noProof/>
                <w:webHidden/>
              </w:rPr>
              <w:fldChar w:fldCharType="begin"/>
            </w:r>
            <w:r w:rsidR="00AC4577">
              <w:rPr>
                <w:noProof/>
                <w:webHidden/>
              </w:rPr>
              <w:instrText xml:space="preserve"> PAGEREF _Toc212293546 \h </w:instrText>
            </w:r>
            <w:r w:rsidR="00AC4577">
              <w:rPr>
                <w:noProof/>
                <w:webHidden/>
              </w:rPr>
            </w:r>
            <w:r w:rsidR="00AC4577">
              <w:rPr>
                <w:noProof/>
                <w:webHidden/>
              </w:rPr>
              <w:fldChar w:fldCharType="separate"/>
            </w:r>
            <w:r w:rsidR="00AC4577">
              <w:rPr>
                <w:noProof/>
                <w:webHidden/>
              </w:rPr>
              <w:t>1</w:t>
            </w:r>
            <w:r w:rsidR="00AC4577">
              <w:rPr>
                <w:noProof/>
                <w:webHidden/>
              </w:rPr>
              <w:fldChar w:fldCharType="end"/>
            </w:r>
          </w:hyperlink>
        </w:p>
        <w:p w14:paraId="76F2F9E7" w14:textId="00A08426" w:rsidR="00AC4577" w:rsidRDefault="00AC4577">
          <w:pPr>
            <w:pStyle w:val="TOC2"/>
            <w:tabs>
              <w:tab w:val="right" w:leader="dot" w:pos="9016"/>
            </w:tabs>
            <w:rPr>
              <w:rFonts w:asciiTheme="minorHAnsi" w:eastAsiaTheme="minorEastAsia" w:hAnsiTheme="minorHAnsi"/>
              <w:noProof/>
            </w:rPr>
          </w:pPr>
          <w:hyperlink w:anchor="_Toc212293547" w:history="1">
            <w:r w:rsidRPr="00C32939">
              <w:rPr>
                <w:rStyle w:val="Hyperlink"/>
                <w:noProof/>
              </w:rPr>
              <w:t>Problem Statement</w:t>
            </w:r>
            <w:r>
              <w:rPr>
                <w:noProof/>
                <w:webHidden/>
              </w:rPr>
              <w:tab/>
            </w:r>
            <w:r>
              <w:rPr>
                <w:noProof/>
                <w:webHidden/>
              </w:rPr>
              <w:fldChar w:fldCharType="begin"/>
            </w:r>
            <w:r>
              <w:rPr>
                <w:noProof/>
                <w:webHidden/>
              </w:rPr>
              <w:instrText xml:space="preserve"> PAGEREF _Toc212293547 \h </w:instrText>
            </w:r>
            <w:r>
              <w:rPr>
                <w:noProof/>
                <w:webHidden/>
              </w:rPr>
            </w:r>
            <w:r>
              <w:rPr>
                <w:noProof/>
                <w:webHidden/>
              </w:rPr>
              <w:fldChar w:fldCharType="separate"/>
            </w:r>
            <w:r>
              <w:rPr>
                <w:noProof/>
                <w:webHidden/>
              </w:rPr>
              <w:t>1</w:t>
            </w:r>
            <w:r>
              <w:rPr>
                <w:noProof/>
                <w:webHidden/>
              </w:rPr>
              <w:fldChar w:fldCharType="end"/>
            </w:r>
          </w:hyperlink>
        </w:p>
        <w:p w14:paraId="626A02A2" w14:textId="27C14B03" w:rsidR="00AC4577" w:rsidRDefault="00AC4577">
          <w:pPr>
            <w:pStyle w:val="TOC2"/>
            <w:tabs>
              <w:tab w:val="right" w:leader="dot" w:pos="9016"/>
            </w:tabs>
            <w:rPr>
              <w:rFonts w:asciiTheme="minorHAnsi" w:eastAsiaTheme="minorEastAsia" w:hAnsiTheme="minorHAnsi"/>
              <w:noProof/>
            </w:rPr>
          </w:pPr>
          <w:hyperlink w:anchor="_Toc212293548" w:history="1">
            <w:r w:rsidRPr="00C32939">
              <w:rPr>
                <w:rStyle w:val="Hyperlink"/>
                <w:rFonts w:eastAsia="Times New Roman"/>
                <w:noProof/>
              </w:rPr>
              <w:t>Literature Context and Gaps</w:t>
            </w:r>
            <w:r>
              <w:rPr>
                <w:noProof/>
                <w:webHidden/>
              </w:rPr>
              <w:tab/>
            </w:r>
            <w:r>
              <w:rPr>
                <w:noProof/>
                <w:webHidden/>
              </w:rPr>
              <w:fldChar w:fldCharType="begin"/>
            </w:r>
            <w:r>
              <w:rPr>
                <w:noProof/>
                <w:webHidden/>
              </w:rPr>
              <w:instrText xml:space="preserve"> PAGEREF _Toc212293548 \h </w:instrText>
            </w:r>
            <w:r>
              <w:rPr>
                <w:noProof/>
                <w:webHidden/>
              </w:rPr>
            </w:r>
            <w:r>
              <w:rPr>
                <w:noProof/>
                <w:webHidden/>
              </w:rPr>
              <w:fldChar w:fldCharType="separate"/>
            </w:r>
            <w:r>
              <w:rPr>
                <w:noProof/>
                <w:webHidden/>
              </w:rPr>
              <w:t>2</w:t>
            </w:r>
            <w:r>
              <w:rPr>
                <w:noProof/>
                <w:webHidden/>
              </w:rPr>
              <w:fldChar w:fldCharType="end"/>
            </w:r>
          </w:hyperlink>
        </w:p>
        <w:p w14:paraId="17F3FA77" w14:textId="454C8F48" w:rsidR="00AC4577" w:rsidRDefault="00AC4577">
          <w:pPr>
            <w:pStyle w:val="TOC2"/>
            <w:tabs>
              <w:tab w:val="right" w:leader="dot" w:pos="9016"/>
            </w:tabs>
            <w:rPr>
              <w:rFonts w:asciiTheme="minorHAnsi" w:eastAsiaTheme="minorEastAsia" w:hAnsiTheme="minorHAnsi"/>
              <w:noProof/>
            </w:rPr>
          </w:pPr>
          <w:hyperlink w:anchor="_Toc212293549" w:history="1">
            <w:r w:rsidRPr="00C32939">
              <w:rPr>
                <w:rStyle w:val="Hyperlink"/>
                <w:noProof/>
              </w:rPr>
              <w:t>Project as a Solution</w:t>
            </w:r>
            <w:r>
              <w:rPr>
                <w:noProof/>
                <w:webHidden/>
              </w:rPr>
              <w:tab/>
            </w:r>
            <w:r>
              <w:rPr>
                <w:noProof/>
                <w:webHidden/>
              </w:rPr>
              <w:fldChar w:fldCharType="begin"/>
            </w:r>
            <w:r>
              <w:rPr>
                <w:noProof/>
                <w:webHidden/>
              </w:rPr>
              <w:instrText xml:space="preserve"> PAGEREF _Toc212293549 \h </w:instrText>
            </w:r>
            <w:r>
              <w:rPr>
                <w:noProof/>
                <w:webHidden/>
              </w:rPr>
            </w:r>
            <w:r>
              <w:rPr>
                <w:noProof/>
                <w:webHidden/>
              </w:rPr>
              <w:fldChar w:fldCharType="separate"/>
            </w:r>
            <w:r>
              <w:rPr>
                <w:noProof/>
                <w:webHidden/>
              </w:rPr>
              <w:t>2</w:t>
            </w:r>
            <w:r>
              <w:rPr>
                <w:noProof/>
                <w:webHidden/>
              </w:rPr>
              <w:fldChar w:fldCharType="end"/>
            </w:r>
          </w:hyperlink>
        </w:p>
        <w:p w14:paraId="05DC5324" w14:textId="11DEC684" w:rsidR="00AC4577" w:rsidRDefault="00AC4577">
          <w:pPr>
            <w:pStyle w:val="TOC2"/>
            <w:tabs>
              <w:tab w:val="right" w:leader="dot" w:pos="9016"/>
            </w:tabs>
            <w:rPr>
              <w:rFonts w:asciiTheme="minorHAnsi" w:eastAsiaTheme="minorEastAsia" w:hAnsiTheme="minorHAnsi"/>
              <w:noProof/>
            </w:rPr>
          </w:pPr>
          <w:hyperlink w:anchor="_Toc212293550" w:history="1">
            <w:r w:rsidRPr="00C32939">
              <w:rPr>
                <w:rStyle w:val="Hyperlink"/>
                <w:noProof/>
              </w:rPr>
              <w:t>Assumptions &amp; Hypotheses</w:t>
            </w:r>
            <w:r>
              <w:rPr>
                <w:noProof/>
                <w:webHidden/>
              </w:rPr>
              <w:tab/>
            </w:r>
            <w:r>
              <w:rPr>
                <w:noProof/>
                <w:webHidden/>
              </w:rPr>
              <w:fldChar w:fldCharType="begin"/>
            </w:r>
            <w:r>
              <w:rPr>
                <w:noProof/>
                <w:webHidden/>
              </w:rPr>
              <w:instrText xml:space="preserve"> PAGEREF _Toc212293550 \h </w:instrText>
            </w:r>
            <w:r>
              <w:rPr>
                <w:noProof/>
                <w:webHidden/>
              </w:rPr>
            </w:r>
            <w:r>
              <w:rPr>
                <w:noProof/>
                <w:webHidden/>
              </w:rPr>
              <w:fldChar w:fldCharType="separate"/>
            </w:r>
            <w:r>
              <w:rPr>
                <w:noProof/>
                <w:webHidden/>
              </w:rPr>
              <w:t>2</w:t>
            </w:r>
            <w:r>
              <w:rPr>
                <w:noProof/>
                <w:webHidden/>
              </w:rPr>
              <w:fldChar w:fldCharType="end"/>
            </w:r>
          </w:hyperlink>
        </w:p>
        <w:p w14:paraId="706E507C" w14:textId="00BF6419" w:rsidR="00AC4577" w:rsidRDefault="00AC4577">
          <w:pPr>
            <w:pStyle w:val="TOC2"/>
            <w:tabs>
              <w:tab w:val="right" w:leader="dot" w:pos="9016"/>
            </w:tabs>
            <w:rPr>
              <w:rFonts w:asciiTheme="minorHAnsi" w:eastAsiaTheme="minorEastAsia" w:hAnsiTheme="minorHAnsi"/>
              <w:noProof/>
            </w:rPr>
          </w:pPr>
          <w:hyperlink w:anchor="_Toc212293551" w:history="1">
            <w:r w:rsidRPr="00C32939">
              <w:rPr>
                <w:rStyle w:val="Hyperlink"/>
                <w:noProof/>
              </w:rPr>
              <w:t>Benefits</w:t>
            </w:r>
            <w:r>
              <w:rPr>
                <w:noProof/>
                <w:webHidden/>
              </w:rPr>
              <w:tab/>
            </w:r>
            <w:r>
              <w:rPr>
                <w:noProof/>
                <w:webHidden/>
              </w:rPr>
              <w:fldChar w:fldCharType="begin"/>
            </w:r>
            <w:r>
              <w:rPr>
                <w:noProof/>
                <w:webHidden/>
              </w:rPr>
              <w:instrText xml:space="preserve"> PAGEREF _Toc212293551 \h </w:instrText>
            </w:r>
            <w:r>
              <w:rPr>
                <w:noProof/>
                <w:webHidden/>
              </w:rPr>
            </w:r>
            <w:r>
              <w:rPr>
                <w:noProof/>
                <w:webHidden/>
              </w:rPr>
              <w:fldChar w:fldCharType="separate"/>
            </w:r>
            <w:r>
              <w:rPr>
                <w:noProof/>
                <w:webHidden/>
              </w:rPr>
              <w:t>2</w:t>
            </w:r>
            <w:r>
              <w:rPr>
                <w:noProof/>
                <w:webHidden/>
              </w:rPr>
              <w:fldChar w:fldCharType="end"/>
            </w:r>
          </w:hyperlink>
        </w:p>
        <w:p w14:paraId="53129F07" w14:textId="5D32EF60" w:rsidR="00AC4577" w:rsidRDefault="00AC4577">
          <w:pPr>
            <w:pStyle w:val="TOC1"/>
            <w:tabs>
              <w:tab w:val="right" w:leader="dot" w:pos="9016"/>
            </w:tabs>
            <w:rPr>
              <w:rFonts w:asciiTheme="minorHAnsi" w:eastAsiaTheme="minorEastAsia" w:hAnsiTheme="minorHAnsi"/>
              <w:noProof/>
            </w:rPr>
          </w:pPr>
          <w:hyperlink w:anchor="_Toc212293552" w:history="1">
            <w:r w:rsidRPr="00C32939">
              <w:rPr>
                <w:rStyle w:val="Hyperlink"/>
                <w:noProof/>
              </w:rPr>
              <w:t>Proposed Research Project</w:t>
            </w:r>
            <w:r>
              <w:rPr>
                <w:noProof/>
                <w:webHidden/>
              </w:rPr>
              <w:tab/>
            </w:r>
            <w:r>
              <w:rPr>
                <w:noProof/>
                <w:webHidden/>
              </w:rPr>
              <w:fldChar w:fldCharType="begin"/>
            </w:r>
            <w:r>
              <w:rPr>
                <w:noProof/>
                <w:webHidden/>
              </w:rPr>
              <w:instrText xml:space="preserve"> PAGEREF _Toc212293552 \h </w:instrText>
            </w:r>
            <w:r>
              <w:rPr>
                <w:noProof/>
                <w:webHidden/>
              </w:rPr>
            </w:r>
            <w:r>
              <w:rPr>
                <w:noProof/>
                <w:webHidden/>
              </w:rPr>
              <w:fldChar w:fldCharType="separate"/>
            </w:r>
            <w:r>
              <w:rPr>
                <w:noProof/>
                <w:webHidden/>
              </w:rPr>
              <w:t>3</w:t>
            </w:r>
            <w:r>
              <w:rPr>
                <w:noProof/>
                <w:webHidden/>
              </w:rPr>
              <w:fldChar w:fldCharType="end"/>
            </w:r>
          </w:hyperlink>
        </w:p>
        <w:p w14:paraId="0C6BC4A9" w14:textId="1942DBB0" w:rsidR="00AC4577" w:rsidRDefault="00AC4577">
          <w:pPr>
            <w:pStyle w:val="TOC2"/>
            <w:tabs>
              <w:tab w:val="right" w:leader="dot" w:pos="9016"/>
            </w:tabs>
            <w:rPr>
              <w:rFonts w:asciiTheme="minorHAnsi" w:eastAsiaTheme="minorEastAsia" w:hAnsiTheme="minorHAnsi"/>
              <w:noProof/>
            </w:rPr>
          </w:pPr>
          <w:hyperlink w:anchor="_Toc212293553" w:history="1">
            <w:r w:rsidRPr="00C32939">
              <w:rPr>
                <w:rStyle w:val="Hyperlink"/>
                <w:noProof/>
              </w:rPr>
              <w:t>Design and Objectives</w:t>
            </w:r>
            <w:r>
              <w:rPr>
                <w:noProof/>
                <w:webHidden/>
              </w:rPr>
              <w:tab/>
            </w:r>
            <w:r>
              <w:rPr>
                <w:noProof/>
                <w:webHidden/>
              </w:rPr>
              <w:fldChar w:fldCharType="begin"/>
            </w:r>
            <w:r>
              <w:rPr>
                <w:noProof/>
                <w:webHidden/>
              </w:rPr>
              <w:instrText xml:space="preserve"> PAGEREF _Toc212293553 \h </w:instrText>
            </w:r>
            <w:r>
              <w:rPr>
                <w:noProof/>
                <w:webHidden/>
              </w:rPr>
            </w:r>
            <w:r>
              <w:rPr>
                <w:noProof/>
                <w:webHidden/>
              </w:rPr>
              <w:fldChar w:fldCharType="separate"/>
            </w:r>
            <w:r>
              <w:rPr>
                <w:noProof/>
                <w:webHidden/>
              </w:rPr>
              <w:t>3</w:t>
            </w:r>
            <w:r>
              <w:rPr>
                <w:noProof/>
                <w:webHidden/>
              </w:rPr>
              <w:fldChar w:fldCharType="end"/>
            </w:r>
          </w:hyperlink>
        </w:p>
        <w:p w14:paraId="1D643734" w14:textId="5C3383D5" w:rsidR="00AC4577" w:rsidRDefault="00AC4577">
          <w:pPr>
            <w:pStyle w:val="TOC3"/>
            <w:tabs>
              <w:tab w:val="right" w:leader="dot" w:pos="9016"/>
            </w:tabs>
            <w:rPr>
              <w:rFonts w:asciiTheme="minorHAnsi" w:eastAsiaTheme="minorEastAsia" w:hAnsiTheme="minorHAnsi"/>
              <w:noProof/>
            </w:rPr>
          </w:pPr>
          <w:hyperlink w:anchor="_Toc212293554" w:history="1">
            <w:r w:rsidRPr="00C32939">
              <w:rPr>
                <w:rStyle w:val="Hyperlink"/>
                <w:noProof/>
              </w:rPr>
              <w:t>Aims</w:t>
            </w:r>
            <w:r>
              <w:rPr>
                <w:noProof/>
                <w:webHidden/>
              </w:rPr>
              <w:tab/>
            </w:r>
            <w:r>
              <w:rPr>
                <w:noProof/>
                <w:webHidden/>
              </w:rPr>
              <w:fldChar w:fldCharType="begin"/>
            </w:r>
            <w:r>
              <w:rPr>
                <w:noProof/>
                <w:webHidden/>
              </w:rPr>
              <w:instrText xml:space="preserve"> PAGEREF _Toc212293554 \h </w:instrText>
            </w:r>
            <w:r>
              <w:rPr>
                <w:noProof/>
                <w:webHidden/>
              </w:rPr>
            </w:r>
            <w:r>
              <w:rPr>
                <w:noProof/>
                <w:webHidden/>
              </w:rPr>
              <w:fldChar w:fldCharType="separate"/>
            </w:r>
            <w:r>
              <w:rPr>
                <w:noProof/>
                <w:webHidden/>
              </w:rPr>
              <w:t>3</w:t>
            </w:r>
            <w:r>
              <w:rPr>
                <w:noProof/>
                <w:webHidden/>
              </w:rPr>
              <w:fldChar w:fldCharType="end"/>
            </w:r>
          </w:hyperlink>
        </w:p>
        <w:p w14:paraId="28A67506" w14:textId="4B0447E4" w:rsidR="00AC4577" w:rsidRDefault="00AC4577">
          <w:pPr>
            <w:pStyle w:val="TOC3"/>
            <w:tabs>
              <w:tab w:val="right" w:leader="dot" w:pos="9016"/>
            </w:tabs>
            <w:rPr>
              <w:rFonts w:asciiTheme="minorHAnsi" w:eastAsiaTheme="minorEastAsia" w:hAnsiTheme="minorHAnsi"/>
              <w:noProof/>
            </w:rPr>
          </w:pPr>
          <w:hyperlink w:anchor="_Toc212293555" w:history="1">
            <w:r w:rsidRPr="00C32939">
              <w:rPr>
                <w:rStyle w:val="Hyperlink"/>
                <w:noProof/>
              </w:rPr>
              <w:t>Objectives</w:t>
            </w:r>
            <w:r>
              <w:rPr>
                <w:noProof/>
                <w:webHidden/>
              </w:rPr>
              <w:tab/>
            </w:r>
            <w:r>
              <w:rPr>
                <w:noProof/>
                <w:webHidden/>
              </w:rPr>
              <w:fldChar w:fldCharType="begin"/>
            </w:r>
            <w:r>
              <w:rPr>
                <w:noProof/>
                <w:webHidden/>
              </w:rPr>
              <w:instrText xml:space="preserve"> PAGEREF _Toc212293555 \h </w:instrText>
            </w:r>
            <w:r>
              <w:rPr>
                <w:noProof/>
                <w:webHidden/>
              </w:rPr>
            </w:r>
            <w:r>
              <w:rPr>
                <w:noProof/>
                <w:webHidden/>
              </w:rPr>
              <w:fldChar w:fldCharType="separate"/>
            </w:r>
            <w:r>
              <w:rPr>
                <w:noProof/>
                <w:webHidden/>
              </w:rPr>
              <w:t>3</w:t>
            </w:r>
            <w:r>
              <w:rPr>
                <w:noProof/>
                <w:webHidden/>
              </w:rPr>
              <w:fldChar w:fldCharType="end"/>
            </w:r>
          </w:hyperlink>
        </w:p>
        <w:p w14:paraId="14E42453" w14:textId="7F4311A6" w:rsidR="00AC4577" w:rsidRDefault="00AC4577">
          <w:pPr>
            <w:pStyle w:val="TOC2"/>
            <w:tabs>
              <w:tab w:val="right" w:leader="dot" w:pos="9016"/>
            </w:tabs>
            <w:rPr>
              <w:rFonts w:asciiTheme="minorHAnsi" w:eastAsiaTheme="minorEastAsia" w:hAnsiTheme="minorHAnsi"/>
              <w:noProof/>
            </w:rPr>
          </w:pPr>
          <w:hyperlink w:anchor="_Toc212293556" w:history="1">
            <w:r w:rsidRPr="00C32939">
              <w:rPr>
                <w:rStyle w:val="Hyperlink"/>
                <w:noProof/>
              </w:rPr>
              <w:t>Methodology</w:t>
            </w:r>
            <w:r>
              <w:rPr>
                <w:noProof/>
                <w:webHidden/>
              </w:rPr>
              <w:tab/>
            </w:r>
            <w:r>
              <w:rPr>
                <w:noProof/>
                <w:webHidden/>
              </w:rPr>
              <w:fldChar w:fldCharType="begin"/>
            </w:r>
            <w:r>
              <w:rPr>
                <w:noProof/>
                <w:webHidden/>
              </w:rPr>
              <w:instrText xml:space="preserve"> PAGEREF _Toc212293556 \h </w:instrText>
            </w:r>
            <w:r>
              <w:rPr>
                <w:noProof/>
                <w:webHidden/>
              </w:rPr>
            </w:r>
            <w:r>
              <w:rPr>
                <w:noProof/>
                <w:webHidden/>
              </w:rPr>
              <w:fldChar w:fldCharType="separate"/>
            </w:r>
            <w:r>
              <w:rPr>
                <w:noProof/>
                <w:webHidden/>
              </w:rPr>
              <w:t>3</w:t>
            </w:r>
            <w:r>
              <w:rPr>
                <w:noProof/>
                <w:webHidden/>
              </w:rPr>
              <w:fldChar w:fldCharType="end"/>
            </w:r>
          </w:hyperlink>
        </w:p>
        <w:p w14:paraId="0F524006" w14:textId="35E1FFC4" w:rsidR="00AC4577" w:rsidRDefault="00AC4577">
          <w:pPr>
            <w:pStyle w:val="TOC3"/>
            <w:tabs>
              <w:tab w:val="right" w:leader="dot" w:pos="9016"/>
            </w:tabs>
            <w:rPr>
              <w:rFonts w:asciiTheme="minorHAnsi" w:eastAsiaTheme="minorEastAsia" w:hAnsiTheme="minorHAnsi"/>
              <w:noProof/>
            </w:rPr>
          </w:pPr>
          <w:hyperlink w:anchor="_Toc212293557" w:history="1">
            <w:r w:rsidRPr="00C32939">
              <w:rPr>
                <w:rStyle w:val="Hyperlink"/>
                <w:noProof/>
              </w:rPr>
              <w:t>Considered Methodologies</w:t>
            </w:r>
            <w:r>
              <w:rPr>
                <w:noProof/>
                <w:webHidden/>
              </w:rPr>
              <w:tab/>
            </w:r>
            <w:r>
              <w:rPr>
                <w:noProof/>
                <w:webHidden/>
              </w:rPr>
              <w:fldChar w:fldCharType="begin"/>
            </w:r>
            <w:r>
              <w:rPr>
                <w:noProof/>
                <w:webHidden/>
              </w:rPr>
              <w:instrText xml:space="preserve"> PAGEREF _Toc212293557 \h </w:instrText>
            </w:r>
            <w:r>
              <w:rPr>
                <w:noProof/>
                <w:webHidden/>
              </w:rPr>
            </w:r>
            <w:r>
              <w:rPr>
                <w:noProof/>
                <w:webHidden/>
              </w:rPr>
              <w:fldChar w:fldCharType="separate"/>
            </w:r>
            <w:r>
              <w:rPr>
                <w:noProof/>
                <w:webHidden/>
              </w:rPr>
              <w:t>3</w:t>
            </w:r>
            <w:r>
              <w:rPr>
                <w:noProof/>
                <w:webHidden/>
              </w:rPr>
              <w:fldChar w:fldCharType="end"/>
            </w:r>
          </w:hyperlink>
        </w:p>
        <w:p w14:paraId="616EDEAD" w14:textId="26A382C4" w:rsidR="00AC4577" w:rsidRDefault="00AC4577">
          <w:pPr>
            <w:pStyle w:val="TOC3"/>
            <w:tabs>
              <w:tab w:val="right" w:leader="dot" w:pos="9016"/>
            </w:tabs>
            <w:rPr>
              <w:rFonts w:asciiTheme="minorHAnsi" w:eastAsiaTheme="minorEastAsia" w:hAnsiTheme="minorHAnsi"/>
              <w:noProof/>
            </w:rPr>
          </w:pPr>
          <w:hyperlink w:anchor="_Toc212293558" w:history="1">
            <w:r w:rsidRPr="00C32939">
              <w:rPr>
                <w:rStyle w:val="Hyperlink"/>
                <w:noProof/>
              </w:rPr>
              <w:t>Selected Methodology: Agile with Scrum</w:t>
            </w:r>
            <w:r>
              <w:rPr>
                <w:noProof/>
                <w:webHidden/>
              </w:rPr>
              <w:tab/>
            </w:r>
            <w:r>
              <w:rPr>
                <w:noProof/>
                <w:webHidden/>
              </w:rPr>
              <w:fldChar w:fldCharType="begin"/>
            </w:r>
            <w:r>
              <w:rPr>
                <w:noProof/>
                <w:webHidden/>
              </w:rPr>
              <w:instrText xml:space="preserve"> PAGEREF _Toc212293558 \h </w:instrText>
            </w:r>
            <w:r>
              <w:rPr>
                <w:noProof/>
                <w:webHidden/>
              </w:rPr>
            </w:r>
            <w:r>
              <w:rPr>
                <w:noProof/>
                <w:webHidden/>
              </w:rPr>
              <w:fldChar w:fldCharType="separate"/>
            </w:r>
            <w:r>
              <w:rPr>
                <w:noProof/>
                <w:webHidden/>
              </w:rPr>
              <w:t>4</w:t>
            </w:r>
            <w:r>
              <w:rPr>
                <w:noProof/>
                <w:webHidden/>
              </w:rPr>
              <w:fldChar w:fldCharType="end"/>
            </w:r>
          </w:hyperlink>
        </w:p>
        <w:p w14:paraId="75616B09" w14:textId="44D2513C" w:rsidR="00AC4577" w:rsidRDefault="00AC4577">
          <w:pPr>
            <w:pStyle w:val="TOC3"/>
            <w:tabs>
              <w:tab w:val="right" w:leader="dot" w:pos="9016"/>
            </w:tabs>
            <w:rPr>
              <w:rFonts w:asciiTheme="minorHAnsi" w:eastAsiaTheme="minorEastAsia" w:hAnsiTheme="minorHAnsi"/>
              <w:noProof/>
            </w:rPr>
          </w:pPr>
          <w:hyperlink w:anchor="_Toc212293559" w:history="1">
            <w:r w:rsidRPr="00C32939">
              <w:rPr>
                <w:rStyle w:val="Hyperlink"/>
                <w:noProof/>
              </w:rPr>
              <w:t>Why Agile with Scrum</w:t>
            </w:r>
            <w:r>
              <w:rPr>
                <w:noProof/>
                <w:webHidden/>
              </w:rPr>
              <w:tab/>
            </w:r>
            <w:r>
              <w:rPr>
                <w:noProof/>
                <w:webHidden/>
              </w:rPr>
              <w:fldChar w:fldCharType="begin"/>
            </w:r>
            <w:r>
              <w:rPr>
                <w:noProof/>
                <w:webHidden/>
              </w:rPr>
              <w:instrText xml:space="preserve"> PAGEREF _Toc212293559 \h </w:instrText>
            </w:r>
            <w:r>
              <w:rPr>
                <w:noProof/>
                <w:webHidden/>
              </w:rPr>
            </w:r>
            <w:r>
              <w:rPr>
                <w:noProof/>
                <w:webHidden/>
              </w:rPr>
              <w:fldChar w:fldCharType="separate"/>
            </w:r>
            <w:r>
              <w:rPr>
                <w:noProof/>
                <w:webHidden/>
              </w:rPr>
              <w:t>4</w:t>
            </w:r>
            <w:r>
              <w:rPr>
                <w:noProof/>
                <w:webHidden/>
              </w:rPr>
              <w:fldChar w:fldCharType="end"/>
            </w:r>
          </w:hyperlink>
        </w:p>
        <w:p w14:paraId="35543075" w14:textId="6DDE9388" w:rsidR="00AC4577" w:rsidRDefault="00AC4577">
          <w:pPr>
            <w:pStyle w:val="TOC2"/>
            <w:tabs>
              <w:tab w:val="right" w:leader="dot" w:pos="9016"/>
            </w:tabs>
            <w:rPr>
              <w:rFonts w:asciiTheme="minorHAnsi" w:eastAsiaTheme="minorEastAsia" w:hAnsiTheme="minorHAnsi"/>
              <w:noProof/>
            </w:rPr>
          </w:pPr>
          <w:hyperlink w:anchor="_Toc212293560" w:history="1">
            <w:r w:rsidRPr="00C32939">
              <w:rPr>
                <w:rStyle w:val="Hyperlink"/>
                <w:noProof/>
              </w:rPr>
              <w:t>Phases of Agile</w:t>
            </w:r>
            <w:r>
              <w:rPr>
                <w:noProof/>
                <w:webHidden/>
              </w:rPr>
              <w:tab/>
            </w:r>
            <w:r>
              <w:rPr>
                <w:noProof/>
                <w:webHidden/>
              </w:rPr>
              <w:fldChar w:fldCharType="begin"/>
            </w:r>
            <w:r>
              <w:rPr>
                <w:noProof/>
                <w:webHidden/>
              </w:rPr>
              <w:instrText xml:space="preserve"> PAGEREF _Toc212293560 \h </w:instrText>
            </w:r>
            <w:r>
              <w:rPr>
                <w:noProof/>
                <w:webHidden/>
              </w:rPr>
            </w:r>
            <w:r>
              <w:rPr>
                <w:noProof/>
                <w:webHidden/>
              </w:rPr>
              <w:fldChar w:fldCharType="separate"/>
            </w:r>
            <w:r>
              <w:rPr>
                <w:noProof/>
                <w:webHidden/>
              </w:rPr>
              <w:t>4</w:t>
            </w:r>
            <w:r>
              <w:rPr>
                <w:noProof/>
                <w:webHidden/>
              </w:rPr>
              <w:fldChar w:fldCharType="end"/>
            </w:r>
          </w:hyperlink>
        </w:p>
        <w:p w14:paraId="79D3B977" w14:textId="2B3859C6" w:rsidR="00AC4577" w:rsidRDefault="00AC4577">
          <w:pPr>
            <w:pStyle w:val="TOC3"/>
            <w:tabs>
              <w:tab w:val="right" w:leader="dot" w:pos="9016"/>
            </w:tabs>
            <w:rPr>
              <w:rFonts w:asciiTheme="minorHAnsi" w:eastAsiaTheme="minorEastAsia" w:hAnsiTheme="minorHAnsi"/>
              <w:noProof/>
            </w:rPr>
          </w:pPr>
          <w:hyperlink w:anchor="_Toc212293561" w:history="1">
            <w:r w:rsidRPr="00C32939">
              <w:rPr>
                <w:rStyle w:val="Hyperlink"/>
                <w:noProof/>
              </w:rPr>
              <w:t>Initiate</w:t>
            </w:r>
            <w:r>
              <w:rPr>
                <w:noProof/>
                <w:webHidden/>
              </w:rPr>
              <w:tab/>
            </w:r>
            <w:r>
              <w:rPr>
                <w:noProof/>
                <w:webHidden/>
              </w:rPr>
              <w:fldChar w:fldCharType="begin"/>
            </w:r>
            <w:r>
              <w:rPr>
                <w:noProof/>
                <w:webHidden/>
              </w:rPr>
              <w:instrText xml:space="preserve"> PAGEREF _Toc212293561 \h </w:instrText>
            </w:r>
            <w:r>
              <w:rPr>
                <w:noProof/>
                <w:webHidden/>
              </w:rPr>
            </w:r>
            <w:r>
              <w:rPr>
                <w:noProof/>
                <w:webHidden/>
              </w:rPr>
              <w:fldChar w:fldCharType="separate"/>
            </w:r>
            <w:r>
              <w:rPr>
                <w:noProof/>
                <w:webHidden/>
              </w:rPr>
              <w:t>4</w:t>
            </w:r>
            <w:r>
              <w:rPr>
                <w:noProof/>
                <w:webHidden/>
              </w:rPr>
              <w:fldChar w:fldCharType="end"/>
            </w:r>
          </w:hyperlink>
        </w:p>
        <w:p w14:paraId="4A7EF694" w14:textId="3414E560" w:rsidR="00AC4577" w:rsidRDefault="00AC4577">
          <w:pPr>
            <w:pStyle w:val="TOC3"/>
            <w:tabs>
              <w:tab w:val="right" w:leader="dot" w:pos="9016"/>
            </w:tabs>
            <w:rPr>
              <w:rFonts w:asciiTheme="minorHAnsi" w:eastAsiaTheme="minorEastAsia" w:hAnsiTheme="minorHAnsi"/>
              <w:noProof/>
            </w:rPr>
          </w:pPr>
          <w:hyperlink w:anchor="_Toc212293562" w:history="1">
            <w:r w:rsidRPr="00C32939">
              <w:rPr>
                <w:rStyle w:val="Hyperlink"/>
                <w:noProof/>
              </w:rPr>
              <w:t>Plan and Estimate</w:t>
            </w:r>
            <w:r>
              <w:rPr>
                <w:noProof/>
                <w:webHidden/>
              </w:rPr>
              <w:tab/>
            </w:r>
            <w:r>
              <w:rPr>
                <w:noProof/>
                <w:webHidden/>
              </w:rPr>
              <w:fldChar w:fldCharType="begin"/>
            </w:r>
            <w:r>
              <w:rPr>
                <w:noProof/>
                <w:webHidden/>
              </w:rPr>
              <w:instrText xml:space="preserve"> PAGEREF _Toc212293562 \h </w:instrText>
            </w:r>
            <w:r>
              <w:rPr>
                <w:noProof/>
                <w:webHidden/>
              </w:rPr>
            </w:r>
            <w:r>
              <w:rPr>
                <w:noProof/>
                <w:webHidden/>
              </w:rPr>
              <w:fldChar w:fldCharType="separate"/>
            </w:r>
            <w:r>
              <w:rPr>
                <w:noProof/>
                <w:webHidden/>
              </w:rPr>
              <w:t>5</w:t>
            </w:r>
            <w:r>
              <w:rPr>
                <w:noProof/>
                <w:webHidden/>
              </w:rPr>
              <w:fldChar w:fldCharType="end"/>
            </w:r>
          </w:hyperlink>
        </w:p>
        <w:p w14:paraId="03C6586C" w14:textId="2B14BB2A" w:rsidR="00AC4577" w:rsidRDefault="00AC4577">
          <w:pPr>
            <w:pStyle w:val="TOC3"/>
            <w:tabs>
              <w:tab w:val="right" w:leader="dot" w:pos="9016"/>
            </w:tabs>
            <w:rPr>
              <w:rFonts w:asciiTheme="minorHAnsi" w:eastAsiaTheme="minorEastAsia" w:hAnsiTheme="minorHAnsi"/>
              <w:noProof/>
            </w:rPr>
          </w:pPr>
          <w:hyperlink w:anchor="_Toc212293563" w:history="1">
            <w:r w:rsidRPr="00C32939">
              <w:rPr>
                <w:rStyle w:val="Hyperlink"/>
                <w:noProof/>
              </w:rPr>
              <w:t>Implement</w:t>
            </w:r>
            <w:r>
              <w:rPr>
                <w:noProof/>
                <w:webHidden/>
              </w:rPr>
              <w:tab/>
            </w:r>
            <w:r>
              <w:rPr>
                <w:noProof/>
                <w:webHidden/>
              </w:rPr>
              <w:fldChar w:fldCharType="begin"/>
            </w:r>
            <w:r>
              <w:rPr>
                <w:noProof/>
                <w:webHidden/>
              </w:rPr>
              <w:instrText xml:space="preserve"> PAGEREF _Toc212293563 \h </w:instrText>
            </w:r>
            <w:r>
              <w:rPr>
                <w:noProof/>
                <w:webHidden/>
              </w:rPr>
            </w:r>
            <w:r>
              <w:rPr>
                <w:noProof/>
                <w:webHidden/>
              </w:rPr>
              <w:fldChar w:fldCharType="separate"/>
            </w:r>
            <w:r>
              <w:rPr>
                <w:noProof/>
                <w:webHidden/>
              </w:rPr>
              <w:t>5</w:t>
            </w:r>
            <w:r>
              <w:rPr>
                <w:noProof/>
                <w:webHidden/>
              </w:rPr>
              <w:fldChar w:fldCharType="end"/>
            </w:r>
          </w:hyperlink>
        </w:p>
        <w:p w14:paraId="6B3AD3BD" w14:textId="6AEDA1E3" w:rsidR="00AC4577" w:rsidRDefault="00AC4577">
          <w:pPr>
            <w:pStyle w:val="TOC3"/>
            <w:tabs>
              <w:tab w:val="right" w:leader="dot" w:pos="9016"/>
            </w:tabs>
            <w:rPr>
              <w:rFonts w:asciiTheme="minorHAnsi" w:eastAsiaTheme="minorEastAsia" w:hAnsiTheme="minorHAnsi"/>
              <w:noProof/>
            </w:rPr>
          </w:pPr>
          <w:hyperlink w:anchor="_Toc212293564" w:history="1">
            <w:r w:rsidRPr="00C32939">
              <w:rPr>
                <w:rStyle w:val="Hyperlink"/>
                <w:noProof/>
              </w:rPr>
              <w:t>Review and Retrospect</w:t>
            </w:r>
            <w:r>
              <w:rPr>
                <w:noProof/>
                <w:webHidden/>
              </w:rPr>
              <w:tab/>
            </w:r>
            <w:r>
              <w:rPr>
                <w:noProof/>
                <w:webHidden/>
              </w:rPr>
              <w:fldChar w:fldCharType="begin"/>
            </w:r>
            <w:r>
              <w:rPr>
                <w:noProof/>
                <w:webHidden/>
              </w:rPr>
              <w:instrText xml:space="preserve"> PAGEREF _Toc212293564 \h </w:instrText>
            </w:r>
            <w:r>
              <w:rPr>
                <w:noProof/>
                <w:webHidden/>
              </w:rPr>
            </w:r>
            <w:r>
              <w:rPr>
                <w:noProof/>
                <w:webHidden/>
              </w:rPr>
              <w:fldChar w:fldCharType="separate"/>
            </w:r>
            <w:r>
              <w:rPr>
                <w:noProof/>
                <w:webHidden/>
              </w:rPr>
              <w:t>5</w:t>
            </w:r>
            <w:r>
              <w:rPr>
                <w:noProof/>
                <w:webHidden/>
              </w:rPr>
              <w:fldChar w:fldCharType="end"/>
            </w:r>
          </w:hyperlink>
        </w:p>
        <w:p w14:paraId="4AD9F5D1" w14:textId="7643D152" w:rsidR="00AC4577" w:rsidRDefault="00AC4577">
          <w:pPr>
            <w:pStyle w:val="TOC3"/>
            <w:tabs>
              <w:tab w:val="right" w:leader="dot" w:pos="9016"/>
            </w:tabs>
            <w:rPr>
              <w:rFonts w:asciiTheme="minorHAnsi" w:eastAsiaTheme="minorEastAsia" w:hAnsiTheme="minorHAnsi"/>
              <w:noProof/>
            </w:rPr>
          </w:pPr>
          <w:hyperlink w:anchor="_Toc212293565" w:history="1">
            <w:r w:rsidRPr="00C32939">
              <w:rPr>
                <w:rStyle w:val="Hyperlink"/>
                <w:noProof/>
              </w:rPr>
              <w:t>Release</w:t>
            </w:r>
            <w:r>
              <w:rPr>
                <w:noProof/>
                <w:webHidden/>
              </w:rPr>
              <w:tab/>
            </w:r>
            <w:r>
              <w:rPr>
                <w:noProof/>
                <w:webHidden/>
              </w:rPr>
              <w:fldChar w:fldCharType="begin"/>
            </w:r>
            <w:r>
              <w:rPr>
                <w:noProof/>
                <w:webHidden/>
              </w:rPr>
              <w:instrText xml:space="preserve"> PAGEREF _Toc212293565 \h </w:instrText>
            </w:r>
            <w:r>
              <w:rPr>
                <w:noProof/>
                <w:webHidden/>
              </w:rPr>
            </w:r>
            <w:r>
              <w:rPr>
                <w:noProof/>
                <w:webHidden/>
              </w:rPr>
              <w:fldChar w:fldCharType="separate"/>
            </w:r>
            <w:r>
              <w:rPr>
                <w:noProof/>
                <w:webHidden/>
              </w:rPr>
              <w:t>6</w:t>
            </w:r>
            <w:r>
              <w:rPr>
                <w:noProof/>
                <w:webHidden/>
              </w:rPr>
              <w:fldChar w:fldCharType="end"/>
            </w:r>
          </w:hyperlink>
        </w:p>
        <w:p w14:paraId="26B82C04" w14:textId="0DDEB5F4" w:rsidR="00AC4577" w:rsidRDefault="00AC4577">
          <w:pPr>
            <w:pStyle w:val="TOC2"/>
            <w:tabs>
              <w:tab w:val="right" w:leader="dot" w:pos="9016"/>
            </w:tabs>
            <w:rPr>
              <w:rFonts w:asciiTheme="minorHAnsi" w:eastAsiaTheme="minorEastAsia" w:hAnsiTheme="minorHAnsi"/>
              <w:noProof/>
            </w:rPr>
          </w:pPr>
          <w:hyperlink w:anchor="_Toc212293566" w:history="1">
            <w:r w:rsidRPr="00C32939">
              <w:rPr>
                <w:rStyle w:val="Hyperlink"/>
                <w:rFonts w:eastAsia="Times New Roman"/>
                <w:noProof/>
              </w:rPr>
              <w:t>Expected Outcomes and Deliverables</w:t>
            </w:r>
            <w:r>
              <w:rPr>
                <w:noProof/>
                <w:webHidden/>
              </w:rPr>
              <w:tab/>
            </w:r>
            <w:r>
              <w:rPr>
                <w:noProof/>
                <w:webHidden/>
              </w:rPr>
              <w:fldChar w:fldCharType="begin"/>
            </w:r>
            <w:r>
              <w:rPr>
                <w:noProof/>
                <w:webHidden/>
              </w:rPr>
              <w:instrText xml:space="preserve"> PAGEREF _Toc212293566 \h </w:instrText>
            </w:r>
            <w:r>
              <w:rPr>
                <w:noProof/>
                <w:webHidden/>
              </w:rPr>
            </w:r>
            <w:r>
              <w:rPr>
                <w:noProof/>
                <w:webHidden/>
              </w:rPr>
              <w:fldChar w:fldCharType="separate"/>
            </w:r>
            <w:r>
              <w:rPr>
                <w:noProof/>
                <w:webHidden/>
              </w:rPr>
              <w:t>6</w:t>
            </w:r>
            <w:r>
              <w:rPr>
                <w:noProof/>
                <w:webHidden/>
              </w:rPr>
              <w:fldChar w:fldCharType="end"/>
            </w:r>
          </w:hyperlink>
        </w:p>
        <w:p w14:paraId="027D6E2C" w14:textId="2974A014" w:rsidR="00AC4577" w:rsidRDefault="00AC4577">
          <w:pPr>
            <w:pStyle w:val="TOC3"/>
            <w:tabs>
              <w:tab w:val="right" w:leader="dot" w:pos="9016"/>
            </w:tabs>
            <w:rPr>
              <w:rFonts w:asciiTheme="minorHAnsi" w:eastAsiaTheme="minorEastAsia" w:hAnsiTheme="minorHAnsi"/>
              <w:noProof/>
            </w:rPr>
          </w:pPr>
          <w:hyperlink w:anchor="_Toc212293567" w:history="1">
            <w:r w:rsidRPr="00C32939">
              <w:rPr>
                <w:rStyle w:val="Hyperlink"/>
                <w:noProof/>
              </w:rPr>
              <w:t>Expected Outcomes</w:t>
            </w:r>
            <w:r>
              <w:rPr>
                <w:noProof/>
                <w:webHidden/>
              </w:rPr>
              <w:tab/>
            </w:r>
            <w:r>
              <w:rPr>
                <w:noProof/>
                <w:webHidden/>
              </w:rPr>
              <w:fldChar w:fldCharType="begin"/>
            </w:r>
            <w:r>
              <w:rPr>
                <w:noProof/>
                <w:webHidden/>
              </w:rPr>
              <w:instrText xml:space="preserve"> PAGEREF _Toc212293567 \h </w:instrText>
            </w:r>
            <w:r>
              <w:rPr>
                <w:noProof/>
                <w:webHidden/>
              </w:rPr>
            </w:r>
            <w:r>
              <w:rPr>
                <w:noProof/>
                <w:webHidden/>
              </w:rPr>
              <w:fldChar w:fldCharType="separate"/>
            </w:r>
            <w:r>
              <w:rPr>
                <w:noProof/>
                <w:webHidden/>
              </w:rPr>
              <w:t>6</w:t>
            </w:r>
            <w:r>
              <w:rPr>
                <w:noProof/>
                <w:webHidden/>
              </w:rPr>
              <w:fldChar w:fldCharType="end"/>
            </w:r>
          </w:hyperlink>
        </w:p>
        <w:p w14:paraId="20F843DC" w14:textId="4BEEE9B4" w:rsidR="00AC4577" w:rsidRDefault="00AC4577">
          <w:pPr>
            <w:pStyle w:val="TOC3"/>
            <w:tabs>
              <w:tab w:val="right" w:leader="dot" w:pos="9016"/>
            </w:tabs>
            <w:rPr>
              <w:rFonts w:asciiTheme="minorHAnsi" w:eastAsiaTheme="minorEastAsia" w:hAnsiTheme="minorHAnsi"/>
              <w:noProof/>
            </w:rPr>
          </w:pPr>
          <w:hyperlink w:anchor="_Toc212293568" w:history="1">
            <w:r w:rsidRPr="00C32939">
              <w:rPr>
                <w:rStyle w:val="Hyperlink"/>
                <w:rFonts w:eastAsia="Times New Roman"/>
                <w:noProof/>
              </w:rPr>
              <w:t>Key Deliverables</w:t>
            </w:r>
            <w:r>
              <w:rPr>
                <w:noProof/>
                <w:webHidden/>
              </w:rPr>
              <w:tab/>
            </w:r>
            <w:r>
              <w:rPr>
                <w:noProof/>
                <w:webHidden/>
              </w:rPr>
              <w:fldChar w:fldCharType="begin"/>
            </w:r>
            <w:r>
              <w:rPr>
                <w:noProof/>
                <w:webHidden/>
              </w:rPr>
              <w:instrText xml:space="preserve"> PAGEREF _Toc212293568 \h </w:instrText>
            </w:r>
            <w:r>
              <w:rPr>
                <w:noProof/>
                <w:webHidden/>
              </w:rPr>
            </w:r>
            <w:r>
              <w:rPr>
                <w:noProof/>
                <w:webHidden/>
              </w:rPr>
              <w:fldChar w:fldCharType="separate"/>
            </w:r>
            <w:r>
              <w:rPr>
                <w:noProof/>
                <w:webHidden/>
              </w:rPr>
              <w:t>6</w:t>
            </w:r>
            <w:r>
              <w:rPr>
                <w:noProof/>
                <w:webHidden/>
              </w:rPr>
              <w:fldChar w:fldCharType="end"/>
            </w:r>
          </w:hyperlink>
        </w:p>
        <w:p w14:paraId="6F501966" w14:textId="38AA4A6B" w:rsidR="00AC4577" w:rsidRDefault="00AC4577">
          <w:pPr>
            <w:pStyle w:val="TOC2"/>
            <w:tabs>
              <w:tab w:val="right" w:leader="dot" w:pos="9016"/>
            </w:tabs>
            <w:rPr>
              <w:rFonts w:asciiTheme="minorHAnsi" w:eastAsiaTheme="minorEastAsia" w:hAnsiTheme="minorHAnsi"/>
              <w:noProof/>
            </w:rPr>
          </w:pPr>
          <w:hyperlink w:anchor="_Toc212293569" w:history="1">
            <w:r w:rsidRPr="00C32939">
              <w:rPr>
                <w:rStyle w:val="Hyperlink"/>
                <w:noProof/>
              </w:rPr>
              <w:t>Resources Required</w:t>
            </w:r>
            <w:r>
              <w:rPr>
                <w:noProof/>
                <w:webHidden/>
              </w:rPr>
              <w:tab/>
            </w:r>
            <w:r>
              <w:rPr>
                <w:noProof/>
                <w:webHidden/>
              </w:rPr>
              <w:fldChar w:fldCharType="begin"/>
            </w:r>
            <w:r>
              <w:rPr>
                <w:noProof/>
                <w:webHidden/>
              </w:rPr>
              <w:instrText xml:space="preserve"> PAGEREF _Toc212293569 \h </w:instrText>
            </w:r>
            <w:r>
              <w:rPr>
                <w:noProof/>
                <w:webHidden/>
              </w:rPr>
            </w:r>
            <w:r>
              <w:rPr>
                <w:noProof/>
                <w:webHidden/>
              </w:rPr>
              <w:fldChar w:fldCharType="separate"/>
            </w:r>
            <w:r>
              <w:rPr>
                <w:noProof/>
                <w:webHidden/>
              </w:rPr>
              <w:t>7</w:t>
            </w:r>
            <w:r>
              <w:rPr>
                <w:noProof/>
                <w:webHidden/>
              </w:rPr>
              <w:fldChar w:fldCharType="end"/>
            </w:r>
          </w:hyperlink>
        </w:p>
        <w:p w14:paraId="6EEB6406" w14:textId="28F01E28" w:rsidR="00AC4577" w:rsidRDefault="00AC4577">
          <w:pPr>
            <w:pStyle w:val="TOC3"/>
            <w:tabs>
              <w:tab w:val="right" w:leader="dot" w:pos="9016"/>
            </w:tabs>
            <w:rPr>
              <w:rFonts w:asciiTheme="minorHAnsi" w:eastAsiaTheme="minorEastAsia" w:hAnsiTheme="minorHAnsi"/>
              <w:noProof/>
            </w:rPr>
          </w:pPr>
          <w:hyperlink w:anchor="_Toc212293570" w:history="1">
            <w:r w:rsidRPr="00C32939">
              <w:rPr>
                <w:rStyle w:val="Hyperlink"/>
                <w:rFonts w:eastAsia="Times New Roman"/>
                <w:noProof/>
              </w:rPr>
              <w:t>Human Resources</w:t>
            </w:r>
            <w:r>
              <w:rPr>
                <w:noProof/>
                <w:webHidden/>
              </w:rPr>
              <w:tab/>
            </w:r>
            <w:r>
              <w:rPr>
                <w:noProof/>
                <w:webHidden/>
              </w:rPr>
              <w:fldChar w:fldCharType="begin"/>
            </w:r>
            <w:r>
              <w:rPr>
                <w:noProof/>
                <w:webHidden/>
              </w:rPr>
              <w:instrText xml:space="preserve"> PAGEREF _Toc212293570 \h </w:instrText>
            </w:r>
            <w:r>
              <w:rPr>
                <w:noProof/>
                <w:webHidden/>
              </w:rPr>
            </w:r>
            <w:r>
              <w:rPr>
                <w:noProof/>
                <w:webHidden/>
              </w:rPr>
              <w:fldChar w:fldCharType="separate"/>
            </w:r>
            <w:r>
              <w:rPr>
                <w:noProof/>
                <w:webHidden/>
              </w:rPr>
              <w:t>7</w:t>
            </w:r>
            <w:r>
              <w:rPr>
                <w:noProof/>
                <w:webHidden/>
              </w:rPr>
              <w:fldChar w:fldCharType="end"/>
            </w:r>
          </w:hyperlink>
        </w:p>
        <w:p w14:paraId="576931B0" w14:textId="0555C65E" w:rsidR="00AC4577" w:rsidRDefault="00AC4577">
          <w:pPr>
            <w:pStyle w:val="TOC3"/>
            <w:tabs>
              <w:tab w:val="right" w:leader="dot" w:pos="9016"/>
            </w:tabs>
            <w:rPr>
              <w:rFonts w:asciiTheme="minorHAnsi" w:eastAsiaTheme="minorEastAsia" w:hAnsiTheme="minorHAnsi"/>
              <w:noProof/>
            </w:rPr>
          </w:pPr>
          <w:hyperlink w:anchor="_Toc212293571" w:history="1">
            <w:r w:rsidRPr="00C32939">
              <w:rPr>
                <w:rStyle w:val="Hyperlink"/>
                <w:rFonts w:eastAsia="Times New Roman"/>
                <w:noProof/>
              </w:rPr>
              <w:t>Technologies And Tools</w:t>
            </w:r>
            <w:r>
              <w:rPr>
                <w:noProof/>
                <w:webHidden/>
              </w:rPr>
              <w:tab/>
            </w:r>
            <w:r>
              <w:rPr>
                <w:noProof/>
                <w:webHidden/>
              </w:rPr>
              <w:fldChar w:fldCharType="begin"/>
            </w:r>
            <w:r>
              <w:rPr>
                <w:noProof/>
                <w:webHidden/>
              </w:rPr>
              <w:instrText xml:space="preserve"> PAGEREF _Toc212293571 \h </w:instrText>
            </w:r>
            <w:r>
              <w:rPr>
                <w:noProof/>
                <w:webHidden/>
              </w:rPr>
            </w:r>
            <w:r>
              <w:rPr>
                <w:noProof/>
                <w:webHidden/>
              </w:rPr>
              <w:fldChar w:fldCharType="separate"/>
            </w:r>
            <w:r>
              <w:rPr>
                <w:noProof/>
                <w:webHidden/>
              </w:rPr>
              <w:t>7</w:t>
            </w:r>
            <w:r>
              <w:rPr>
                <w:noProof/>
                <w:webHidden/>
              </w:rPr>
              <w:fldChar w:fldCharType="end"/>
            </w:r>
          </w:hyperlink>
        </w:p>
        <w:p w14:paraId="79A42259" w14:textId="29539CC9" w:rsidR="00AC4577" w:rsidRDefault="00AC4577">
          <w:pPr>
            <w:pStyle w:val="TOC3"/>
            <w:tabs>
              <w:tab w:val="right" w:leader="dot" w:pos="9016"/>
            </w:tabs>
            <w:rPr>
              <w:rFonts w:asciiTheme="minorHAnsi" w:eastAsiaTheme="minorEastAsia" w:hAnsiTheme="minorHAnsi"/>
              <w:noProof/>
            </w:rPr>
          </w:pPr>
          <w:hyperlink w:anchor="_Toc212293572" w:history="1">
            <w:r w:rsidRPr="00C32939">
              <w:rPr>
                <w:rStyle w:val="Hyperlink"/>
                <w:rFonts w:eastAsia="Times New Roman"/>
                <w:noProof/>
              </w:rPr>
              <w:t>Other Resources</w:t>
            </w:r>
            <w:r>
              <w:rPr>
                <w:noProof/>
                <w:webHidden/>
              </w:rPr>
              <w:tab/>
            </w:r>
            <w:r>
              <w:rPr>
                <w:noProof/>
                <w:webHidden/>
              </w:rPr>
              <w:fldChar w:fldCharType="begin"/>
            </w:r>
            <w:r>
              <w:rPr>
                <w:noProof/>
                <w:webHidden/>
              </w:rPr>
              <w:instrText xml:space="preserve"> PAGEREF _Toc212293572 \h </w:instrText>
            </w:r>
            <w:r>
              <w:rPr>
                <w:noProof/>
                <w:webHidden/>
              </w:rPr>
            </w:r>
            <w:r>
              <w:rPr>
                <w:noProof/>
                <w:webHidden/>
              </w:rPr>
              <w:fldChar w:fldCharType="separate"/>
            </w:r>
            <w:r>
              <w:rPr>
                <w:noProof/>
                <w:webHidden/>
              </w:rPr>
              <w:t>7</w:t>
            </w:r>
            <w:r>
              <w:rPr>
                <w:noProof/>
                <w:webHidden/>
              </w:rPr>
              <w:fldChar w:fldCharType="end"/>
            </w:r>
          </w:hyperlink>
        </w:p>
        <w:p w14:paraId="28C6A260" w14:textId="671B8F41" w:rsidR="00AC4577" w:rsidRDefault="00AC4577">
          <w:pPr>
            <w:pStyle w:val="TOC1"/>
            <w:tabs>
              <w:tab w:val="right" w:leader="dot" w:pos="9016"/>
            </w:tabs>
            <w:rPr>
              <w:rFonts w:asciiTheme="minorHAnsi" w:eastAsiaTheme="minorEastAsia" w:hAnsiTheme="minorHAnsi"/>
              <w:noProof/>
            </w:rPr>
          </w:pPr>
          <w:hyperlink w:anchor="_Toc212293573" w:history="1">
            <w:r w:rsidRPr="00C32939">
              <w:rPr>
                <w:rStyle w:val="Hyperlink"/>
                <w:noProof/>
              </w:rPr>
              <w:t>Project planning and Timeline</w:t>
            </w:r>
            <w:r>
              <w:rPr>
                <w:noProof/>
                <w:webHidden/>
              </w:rPr>
              <w:tab/>
            </w:r>
            <w:r>
              <w:rPr>
                <w:noProof/>
                <w:webHidden/>
              </w:rPr>
              <w:fldChar w:fldCharType="begin"/>
            </w:r>
            <w:r>
              <w:rPr>
                <w:noProof/>
                <w:webHidden/>
              </w:rPr>
              <w:instrText xml:space="preserve"> PAGEREF _Toc212293573 \h </w:instrText>
            </w:r>
            <w:r>
              <w:rPr>
                <w:noProof/>
                <w:webHidden/>
              </w:rPr>
            </w:r>
            <w:r>
              <w:rPr>
                <w:noProof/>
                <w:webHidden/>
              </w:rPr>
              <w:fldChar w:fldCharType="separate"/>
            </w:r>
            <w:r>
              <w:rPr>
                <w:noProof/>
                <w:webHidden/>
              </w:rPr>
              <w:t>8</w:t>
            </w:r>
            <w:r>
              <w:rPr>
                <w:noProof/>
                <w:webHidden/>
              </w:rPr>
              <w:fldChar w:fldCharType="end"/>
            </w:r>
          </w:hyperlink>
        </w:p>
        <w:p w14:paraId="67500208" w14:textId="4C520609" w:rsidR="00AC4577" w:rsidRDefault="00AC4577">
          <w:pPr>
            <w:pStyle w:val="TOC2"/>
            <w:tabs>
              <w:tab w:val="right" w:leader="dot" w:pos="9016"/>
            </w:tabs>
            <w:rPr>
              <w:rFonts w:asciiTheme="minorHAnsi" w:eastAsiaTheme="minorEastAsia" w:hAnsiTheme="minorHAnsi"/>
              <w:noProof/>
            </w:rPr>
          </w:pPr>
          <w:hyperlink w:anchor="_Toc212293574" w:history="1">
            <w:r w:rsidRPr="00C32939">
              <w:rPr>
                <w:rStyle w:val="Hyperlink"/>
                <w:noProof/>
              </w:rPr>
              <w:t>Roles &amp; Responsibilities</w:t>
            </w:r>
            <w:r>
              <w:rPr>
                <w:noProof/>
                <w:webHidden/>
              </w:rPr>
              <w:tab/>
            </w:r>
            <w:r>
              <w:rPr>
                <w:noProof/>
                <w:webHidden/>
              </w:rPr>
              <w:fldChar w:fldCharType="begin"/>
            </w:r>
            <w:r>
              <w:rPr>
                <w:noProof/>
                <w:webHidden/>
              </w:rPr>
              <w:instrText xml:space="preserve"> PAGEREF _Toc212293574 \h </w:instrText>
            </w:r>
            <w:r>
              <w:rPr>
                <w:noProof/>
                <w:webHidden/>
              </w:rPr>
            </w:r>
            <w:r>
              <w:rPr>
                <w:noProof/>
                <w:webHidden/>
              </w:rPr>
              <w:fldChar w:fldCharType="separate"/>
            </w:r>
            <w:r>
              <w:rPr>
                <w:noProof/>
                <w:webHidden/>
              </w:rPr>
              <w:t>8</w:t>
            </w:r>
            <w:r>
              <w:rPr>
                <w:noProof/>
                <w:webHidden/>
              </w:rPr>
              <w:fldChar w:fldCharType="end"/>
            </w:r>
          </w:hyperlink>
        </w:p>
        <w:p w14:paraId="036ADFDA" w14:textId="7EF3C89A" w:rsidR="00AC4577" w:rsidRDefault="00AC4577">
          <w:pPr>
            <w:pStyle w:val="TOC2"/>
            <w:tabs>
              <w:tab w:val="right" w:leader="dot" w:pos="9016"/>
            </w:tabs>
            <w:rPr>
              <w:rFonts w:asciiTheme="minorHAnsi" w:eastAsiaTheme="minorEastAsia" w:hAnsiTheme="minorHAnsi"/>
              <w:noProof/>
            </w:rPr>
          </w:pPr>
          <w:hyperlink w:anchor="_Toc212293575" w:history="1">
            <w:r w:rsidRPr="00C32939">
              <w:rPr>
                <w:rStyle w:val="Hyperlink"/>
                <w:noProof/>
              </w:rPr>
              <w:t>Work Breakdown Structure (WBS)</w:t>
            </w:r>
            <w:r>
              <w:rPr>
                <w:noProof/>
                <w:webHidden/>
              </w:rPr>
              <w:tab/>
            </w:r>
            <w:r>
              <w:rPr>
                <w:noProof/>
                <w:webHidden/>
              </w:rPr>
              <w:fldChar w:fldCharType="begin"/>
            </w:r>
            <w:r>
              <w:rPr>
                <w:noProof/>
                <w:webHidden/>
              </w:rPr>
              <w:instrText xml:space="preserve"> PAGEREF _Toc212293575 \h </w:instrText>
            </w:r>
            <w:r>
              <w:rPr>
                <w:noProof/>
                <w:webHidden/>
              </w:rPr>
            </w:r>
            <w:r>
              <w:rPr>
                <w:noProof/>
                <w:webHidden/>
              </w:rPr>
              <w:fldChar w:fldCharType="separate"/>
            </w:r>
            <w:r>
              <w:rPr>
                <w:noProof/>
                <w:webHidden/>
              </w:rPr>
              <w:t>8</w:t>
            </w:r>
            <w:r>
              <w:rPr>
                <w:noProof/>
                <w:webHidden/>
              </w:rPr>
              <w:fldChar w:fldCharType="end"/>
            </w:r>
          </w:hyperlink>
        </w:p>
        <w:p w14:paraId="361A53BC" w14:textId="2EF44BFC" w:rsidR="00AC4577" w:rsidRDefault="00AC4577">
          <w:pPr>
            <w:pStyle w:val="TOC2"/>
            <w:tabs>
              <w:tab w:val="right" w:leader="dot" w:pos="9016"/>
            </w:tabs>
            <w:rPr>
              <w:rFonts w:asciiTheme="minorHAnsi" w:eastAsiaTheme="minorEastAsia" w:hAnsiTheme="minorHAnsi"/>
              <w:noProof/>
            </w:rPr>
          </w:pPr>
          <w:hyperlink w:anchor="_Toc212293576" w:history="1">
            <w:r w:rsidRPr="00C32939">
              <w:rPr>
                <w:rStyle w:val="Hyperlink"/>
                <w:noProof/>
              </w:rPr>
              <w:t>Milestones</w:t>
            </w:r>
            <w:r>
              <w:rPr>
                <w:noProof/>
                <w:webHidden/>
              </w:rPr>
              <w:tab/>
            </w:r>
            <w:r>
              <w:rPr>
                <w:noProof/>
                <w:webHidden/>
              </w:rPr>
              <w:fldChar w:fldCharType="begin"/>
            </w:r>
            <w:r>
              <w:rPr>
                <w:noProof/>
                <w:webHidden/>
              </w:rPr>
              <w:instrText xml:space="preserve"> PAGEREF _Toc212293576 \h </w:instrText>
            </w:r>
            <w:r>
              <w:rPr>
                <w:noProof/>
                <w:webHidden/>
              </w:rPr>
            </w:r>
            <w:r>
              <w:rPr>
                <w:noProof/>
                <w:webHidden/>
              </w:rPr>
              <w:fldChar w:fldCharType="separate"/>
            </w:r>
            <w:r>
              <w:rPr>
                <w:noProof/>
                <w:webHidden/>
              </w:rPr>
              <w:t>9</w:t>
            </w:r>
            <w:r>
              <w:rPr>
                <w:noProof/>
                <w:webHidden/>
              </w:rPr>
              <w:fldChar w:fldCharType="end"/>
            </w:r>
          </w:hyperlink>
        </w:p>
        <w:p w14:paraId="2B0B2D36" w14:textId="2D6DB9FA" w:rsidR="00AC4577" w:rsidRDefault="00AC4577">
          <w:pPr>
            <w:pStyle w:val="TOC2"/>
            <w:tabs>
              <w:tab w:val="right" w:leader="dot" w:pos="9016"/>
            </w:tabs>
            <w:rPr>
              <w:rFonts w:asciiTheme="minorHAnsi" w:eastAsiaTheme="minorEastAsia" w:hAnsiTheme="minorHAnsi"/>
              <w:noProof/>
            </w:rPr>
          </w:pPr>
          <w:hyperlink w:anchor="_Toc212293577" w:history="1">
            <w:r w:rsidRPr="00C32939">
              <w:rPr>
                <w:rStyle w:val="Hyperlink"/>
                <w:noProof/>
              </w:rPr>
              <w:t>Gantt Charts</w:t>
            </w:r>
            <w:r>
              <w:rPr>
                <w:noProof/>
                <w:webHidden/>
              </w:rPr>
              <w:tab/>
            </w:r>
            <w:r>
              <w:rPr>
                <w:noProof/>
                <w:webHidden/>
              </w:rPr>
              <w:fldChar w:fldCharType="begin"/>
            </w:r>
            <w:r>
              <w:rPr>
                <w:noProof/>
                <w:webHidden/>
              </w:rPr>
              <w:instrText xml:space="preserve"> PAGEREF _Toc212293577 \h </w:instrText>
            </w:r>
            <w:r>
              <w:rPr>
                <w:noProof/>
                <w:webHidden/>
              </w:rPr>
            </w:r>
            <w:r>
              <w:rPr>
                <w:noProof/>
                <w:webHidden/>
              </w:rPr>
              <w:fldChar w:fldCharType="separate"/>
            </w:r>
            <w:r>
              <w:rPr>
                <w:noProof/>
                <w:webHidden/>
              </w:rPr>
              <w:t>9</w:t>
            </w:r>
            <w:r>
              <w:rPr>
                <w:noProof/>
                <w:webHidden/>
              </w:rPr>
              <w:fldChar w:fldCharType="end"/>
            </w:r>
          </w:hyperlink>
        </w:p>
        <w:p w14:paraId="66D24941" w14:textId="23BE6779" w:rsidR="00AC4577" w:rsidRDefault="00AC4577">
          <w:pPr>
            <w:pStyle w:val="TOC1"/>
            <w:tabs>
              <w:tab w:val="right" w:leader="dot" w:pos="9016"/>
            </w:tabs>
            <w:rPr>
              <w:rFonts w:asciiTheme="minorHAnsi" w:eastAsiaTheme="minorEastAsia" w:hAnsiTheme="minorHAnsi"/>
              <w:noProof/>
            </w:rPr>
          </w:pPr>
          <w:hyperlink w:anchor="_Toc212293578" w:history="1">
            <w:r w:rsidRPr="00C32939">
              <w:rPr>
                <w:rStyle w:val="Hyperlink"/>
                <w:noProof/>
              </w:rPr>
              <w:t>Implemented Feature 1: User Authentication and Onboarding System</w:t>
            </w:r>
            <w:r>
              <w:rPr>
                <w:noProof/>
                <w:webHidden/>
              </w:rPr>
              <w:tab/>
            </w:r>
            <w:r>
              <w:rPr>
                <w:noProof/>
                <w:webHidden/>
              </w:rPr>
              <w:fldChar w:fldCharType="begin"/>
            </w:r>
            <w:r>
              <w:rPr>
                <w:noProof/>
                <w:webHidden/>
              </w:rPr>
              <w:instrText xml:space="preserve"> PAGEREF _Toc212293578 \h </w:instrText>
            </w:r>
            <w:r>
              <w:rPr>
                <w:noProof/>
                <w:webHidden/>
              </w:rPr>
            </w:r>
            <w:r>
              <w:rPr>
                <w:noProof/>
                <w:webHidden/>
              </w:rPr>
              <w:fldChar w:fldCharType="separate"/>
            </w:r>
            <w:r>
              <w:rPr>
                <w:noProof/>
                <w:webHidden/>
              </w:rPr>
              <w:t>11</w:t>
            </w:r>
            <w:r>
              <w:rPr>
                <w:noProof/>
                <w:webHidden/>
              </w:rPr>
              <w:fldChar w:fldCharType="end"/>
            </w:r>
          </w:hyperlink>
        </w:p>
        <w:p w14:paraId="2C513E3F" w14:textId="049B3273" w:rsidR="00AC4577" w:rsidRDefault="00AC4577">
          <w:pPr>
            <w:pStyle w:val="TOC2"/>
            <w:tabs>
              <w:tab w:val="right" w:leader="dot" w:pos="9016"/>
            </w:tabs>
            <w:rPr>
              <w:rFonts w:asciiTheme="minorHAnsi" w:eastAsiaTheme="minorEastAsia" w:hAnsiTheme="minorHAnsi"/>
              <w:noProof/>
            </w:rPr>
          </w:pPr>
          <w:hyperlink w:anchor="_Toc212293579" w:history="1">
            <w:r w:rsidRPr="00C32939">
              <w:rPr>
                <w:rStyle w:val="Hyperlink"/>
                <w:noProof/>
              </w:rPr>
              <w:t>Overview</w:t>
            </w:r>
            <w:r>
              <w:rPr>
                <w:noProof/>
                <w:webHidden/>
              </w:rPr>
              <w:tab/>
            </w:r>
            <w:r>
              <w:rPr>
                <w:noProof/>
                <w:webHidden/>
              </w:rPr>
              <w:fldChar w:fldCharType="begin"/>
            </w:r>
            <w:r>
              <w:rPr>
                <w:noProof/>
                <w:webHidden/>
              </w:rPr>
              <w:instrText xml:space="preserve"> PAGEREF _Toc212293579 \h </w:instrText>
            </w:r>
            <w:r>
              <w:rPr>
                <w:noProof/>
                <w:webHidden/>
              </w:rPr>
            </w:r>
            <w:r>
              <w:rPr>
                <w:noProof/>
                <w:webHidden/>
              </w:rPr>
              <w:fldChar w:fldCharType="separate"/>
            </w:r>
            <w:r>
              <w:rPr>
                <w:noProof/>
                <w:webHidden/>
              </w:rPr>
              <w:t>11</w:t>
            </w:r>
            <w:r>
              <w:rPr>
                <w:noProof/>
                <w:webHidden/>
              </w:rPr>
              <w:fldChar w:fldCharType="end"/>
            </w:r>
          </w:hyperlink>
        </w:p>
        <w:p w14:paraId="43CDC57D" w14:textId="6479F833" w:rsidR="00AC4577" w:rsidRDefault="00AC4577">
          <w:pPr>
            <w:pStyle w:val="TOC2"/>
            <w:tabs>
              <w:tab w:val="right" w:leader="dot" w:pos="9016"/>
            </w:tabs>
            <w:rPr>
              <w:rFonts w:asciiTheme="minorHAnsi" w:eastAsiaTheme="minorEastAsia" w:hAnsiTheme="minorHAnsi"/>
              <w:noProof/>
            </w:rPr>
          </w:pPr>
          <w:hyperlink w:anchor="_Toc212293580" w:history="1">
            <w:r w:rsidRPr="00C32939">
              <w:rPr>
                <w:rStyle w:val="Hyperlink"/>
                <w:noProof/>
              </w:rPr>
              <w:t>Implementation Details</w:t>
            </w:r>
            <w:r>
              <w:rPr>
                <w:noProof/>
                <w:webHidden/>
              </w:rPr>
              <w:tab/>
            </w:r>
            <w:r>
              <w:rPr>
                <w:noProof/>
                <w:webHidden/>
              </w:rPr>
              <w:fldChar w:fldCharType="begin"/>
            </w:r>
            <w:r>
              <w:rPr>
                <w:noProof/>
                <w:webHidden/>
              </w:rPr>
              <w:instrText xml:space="preserve"> PAGEREF _Toc212293580 \h </w:instrText>
            </w:r>
            <w:r>
              <w:rPr>
                <w:noProof/>
                <w:webHidden/>
              </w:rPr>
            </w:r>
            <w:r>
              <w:rPr>
                <w:noProof/>
                <w:webHidden/>
              </w:rPr>
              <w:fldChar w:fldCharType="separate"/>
            </w:r>
            <w:r>
              <w:rPr>
                <w:noProof/>
                <w:webHidden/>
              </w:rPr>
              <w:t>11</w:t>
            </w:r>
            <w:r>
              <w:rPr>
                <w:noProof/>
                <w:webHidden/>
              </w:rPr>
              <w:fldChar w:fldCharType="end"/>
            </w:r>
          </w:hyperlink>
        </w:p>
        <w:p w14:paraId="481E14A4" w14:textId="772A42A4" w:rsidR="00AC4577" w:rsidRDefault="00AC4577">
          <w:pPr>
            <w:pStyle w:val="TOC2"/>
            <w:tabs>
              <w:tab w:val="right" w:leader="dot" w:pos="9016"/>
            </w:tabs>
            <w:rPr>
              <w:rFonts w:asciiTheme="minorHAnsi" w:eastAsiaTheme="minorEastAsia" w:hAnsiTheme="minorHAnsi"/>
              <w:noProof/>
            </w:rPr>
          </w:pPr>
          <w:hyperlink w:anchor="_Toc212293581" w:history="1">
            <w:r w:rsidRPr="00C32939">
              <w:rPr>
                <w:rStyle w:val="Hyperlink"/>
                <w:noProof/>
              </w:rPr>
              <w:t>Technical Implementation</w:t>
            </w:r>
            <w:r>
              <w:rPr>
                <w:noProof/>
                <w:webHidden/>
              </w:rPr>
              <w:tab/>
            </w:r>
            <w:r>
              <w:rPr>
                <w:noProof/>
                <w:webHidden/>
              </w:rPr>
              <w:fldChar w:fldCharType="begin"/>
            </w:r>
            <w:r>
              <w:rPr>
                <w:noProof/>
                <w:webHidden/>
              </w:rPr>
              <w:instrText xml:space="preserve"> PAGEREF _Toc212293581 \h </w:instrText>
            </w:r>
            <w:r>
              <w:rPr>
                <w:noProof/>
                <w:webHidden/>
              </w:rPr>
            </w:r>
            <w:r>
              <w:rPr>
                <w:noProof/>
                <w:webHidden/>
              </w:rPr>
              <w:fldChar w:fldCharType="separate"/>
            </w:r>
            <w:r>
              <w:rPr>
                <w:noProof/>
                <w:webHidden/>
              </w:rPr>
              <w:t>25</w:t>
            </w:r>
            <w:r>
              <w:rPr>
                <w:noProof/>
                <w:webHidden/>
              </w:rPr>
              <w:fldChar w:fldCharType="end"/>
            </w:r>
          </w:hyperlink>
        </w:p>
        <w:p w14:paraId="450AB550" w14:textId="0B37D2AB" w:rsidR="00AC4577" w:rsidRDefault="00AC4577">
          <w:pPr>
            <w:pStyle w:val="TOC2"/>
            <w:tabs>
              <w:tab w:val="right" w:leader="dot" w:pos="9016"/>
            </w:tabs>
            <w:rPr>
              <w:rFonts w:asciiTheme="minorHAnsi" w:eastAsiaTheme="minorEastAsia" w:hAnsiTheme="minorHAnsi"/>
              <w:noProof/>
            </w:rPr>
          </w:pPr>
          <w:hyperlink w:anchor="_Toc212293582" w:history="1">
            <w:r w:rsidRPr="00C32939">
              <w:rPr>
                <w:rStyle w:val="Hyperlink"/>
                <w:noProof/>
                <w:lang w:val="en-CA"/>
              </w:rPr>
              <w:t>Summary</w:t>
            </w:r>
            <w:r>
              <w:rPr>
                <w:noProof/>
                <w:webHidden/>
              </w:rPr>
              <w:tab/>
            </w:r>
            <w:r>
              <w:rPr>
                <w:noProof/>
                <w:webHidden/>
              </w:rPr>
              <w:fldChar w:fldCharType="begin"/>
            </w:r>
            <w:r>
              <w:rPr>
                <w:noProof/>
                <w:webHidden/>
              </w:rPr>
              <w:instrText xml:space="preserve"> PAGEREF _Toc212293582 \h </w:instrText>
            </w:r>
            <w:r>
              <w:rPr>
                <w:noProof/>
                <w:webHidden/>
              </w:rPr>
            </w:r>
            <w:r>
              <w:rPr>
                <w:noProof/>
                <w:webHidden/>
              </w:rPr>
              <w:fldChar w:fldCharType="separate"/>
            </w:r>
            <w:r>
              <w:rPr>
                <w:noProof/>
                <w:webHidden/>
              </w:rPr>
              <w:t>27</w:t>
            </w:r>
            <w:r>
              <w:rPr>
                <w:noProof/>
                <w:webHidden/>
              </w:rPr>
              <w:fldChar w:fldCharType="end"/>
            </w:r>
          </w:hyperlink>
        </w:p>
        <w:p w14:paraId="46DAA0D1" w14:textId="5A5CB278" w:rsidR="00AC4577" w:rsidRDefault="00AC4577">
          <w:pPr>
            <w:pStyle w:val="TOC1"/>
            <w:tabs>
              <w:tab w:val="right" w:leader="dot" w:pos="9016"/>
            </w:tabs>
            <w:rPr>
              <w:rFonts w:asciiTheme="minorHAnsi" w:eastAsiaTheme="minorEastAsia" w:hAnsiTheme="minorHAnsi"/>
              <w:noProof/>
            </w:rPr>
          </w:pPr>
          <w:hyperlink w:anchor="_Toc212293583" w:history="1">
            <w:r w:rsidRPr="00C32939">
              <w:rPr>
                <w:rStyle w:val="Hyperlink"/>
                <w:noProof/>
              </w:rPr>
              <w:t>Implemented Feature 2: Core Navigation and Map Interface</w:t>
            </w:r>
            <w:r>
              <w:rPr>
                <w:noProof/>
                <w:webHidden/>
              </w:rPr>
              <w:tab/>
            </w:r>
            <w:r>
              <w:rPr>
                <w:noProof/>
                <w:webHidden/>
              </w:rPr>
              <w:fldChar w:fldCharType="begin"/>
            </w:r>
            <w:r>
              <w:rPr>
                <w:noProof/>
                <w:webHidden/>
              </w:rPr>
              <w:instrText xml:space="preserve"> PAGEREF _Toc212293583 \h </w:instrText>
            </w:r>
            <w:r>
              <w:rPr>
                <w:noProof/>
                <w:webHidden/>
              </w:rPr>
            </w:r>
            <w:r>
              <w:rPr>
                <w:noProof/>
                <w:webHidden/>
              </w:rPr>
              <w:fldChar w:fldCharType="separate"/>
            </w:r>
            <w:r>
              <w:rPr>
                <w:noProof/>
                <w:webHidden/>
              </w:rPr>
              <w:t>28</w:t>
            </w:r>
            <w:r>
              <w:rPr>
                <w:noProof/>
                <w:webHidden/>
              </w:rPr>
              <w:fldChar w:fldCharType="end"/>
            </w:r>
          </w:hyperlink>
        </w:p>
        <w:p w14:paraId="4C585B33" w14:textId="3BDDF771" w:rsidR="00AC4577" w:rsidRDefault="00AC4577">
          <w:pPr>
            <w:pStyle w:val="TOC2"/>
            <w:tabs>
              <w:tab w:val="right" w:leader="dot" w:pos="9016"/>
            </w:tabs>
            <w:rPr>
              <w:rFonts w:asciiTheme="minorHAnsi" w:eastAsiaTheme="minorEastAsia" w:hAnsiTheme="minorHAnsi"/>
              <w:noProof/>
            </w:rPr>
          </w:pPr>
          <w:hyperlink w:anchor="_Toc212293584" w:history="1">
            <w:r w:rsidRPr="00C32939">
              <w:rPr>
                <w:rStyle w:val="Hyperlink"/>
                <w:noProof/>
              </w:rPr>
              <w:t>Overview</w:t>
            </w:r>
            <w:r>
              <w:rPr>
                <w:noProof/>
                <w:webHidden/>
              </w:rPr>
              <w:tab/>
            </w:r>
            <w:r>
              <w:rPr>
                <w:noProof/>
                <w:webHidden/>
              </w:rPr>
              <w:fldChar w:fldCharType="begin"/>
            </w:r>
            <w:r>
              <w:rPr>
                <w:noProof/>
                <w:webHidden/>
              </w:rPr>
              <w:instrText xml:space="preserve"> PAGEREF _Toc212293584 \h </w:instrText>
            </w:r>
            <w:r>
              <w:rPr>
                <w:noProof/>
                <w:webHidden/>
              </w:rPr>
            </w:r>
            <w:r>
              <w:rPr>
                <w:noProof/>
                <w:webHidden/>
              </w:rPr>
              <w:fldChar w:fldCharType="separate"/>
            </w:r>
            <w:r>
              <w:rPr>
                <w:noProof/>
                <w:webHidden/>
              </w:rPr>
              <w:t>28</w:t>
            </w:r>
            <w:r>
              <w:rPr>
                <w:noProof/>
                <w:webHidden/>
              </w:rPr>
              <w:fldChar w:fldCharType="end"/>
            </w:r>
          </w:hyperlink>
        </w:p>
        <w:p w14:paraId="74AF953B" w14:textId="090AE23F" w:rsidR="00AC4577" w:rsidRDefault="00AC4577">
          <w:pPr>
            <w:pStyle w:val="TOC2"/>
            <w:tabs>
              <w:tab w:val="right" w:leader="dot" w:pos="9016"/>
            </w:tabs>
            <w:rPr>
              <w:rFonts w:asciiTheme="minorHAnsi" w:eastAsiaTheme="minorEastAsia" w:hAnsiTheme="minorHAnsi"/>
              <w:noProof/>
            </w:rPr>
          </w:pPr>
          <w:hyperlink w:anchor="_Toc212293585" w:history="1">
            <w:r w:rsidRPr="00C32939">
              <w:rPr>
                <w:rStyle w:val="Hyperlink"/>
                <w:noProof/>
              </w:rPr>
              <w:t>Implementation Details</w:t>
            </w:r>
            <w:r>
              <w:rPr>
                <w:noProof/>
                <w:webHidden/>
              </w:rPr>
              <w:tab/>
            </w:r>
            <w:r>
              <w:rPr>
                <w:noProof/>
                <w:webHidden/>
              </w:rPr>
              <w:fldChar w:fldCharType="begin"/>
            </w:r>
            <w:r>
              <w:rPr>
                <w:noProof/>
                <w:webHidden/>
              </w:rPr>
              <w:instrText xml:space="preserve"> PAGEREF _Toc212293585 \h </w:instrText>
            </w:r>
            <w:r>
              <w:rPr>
                <w:noProof/>
                <w:webHidden/>
              </w:rPr>
            </w:r>
            <w:r>
              <w:rPr>
                <w:noProof/>
                <w:webHidden/>
              </w:rPr>
              <w:fldChar w:fldCharType="separate"/>
            </w:r>
            <w:r>
              <w:rPr>
                <w:noProof/>
                <w:webHidden/>
              </w:rPr>
              <w:t>28</w:t>
            </w:r>
            <w:r>
              <w:rPr>
                <w:noProof/>
                <w:webHidden/>
              </w:rPr>
              <w:fldChar w:fldCharType="end"/>
            </w:r>
          </w:hyperlink>
        </w:p>
        <w:p w14:paraId="0EFCF33F" w14:textId="7D3C37EF" w:rsidR="00AC4577" w:rsidRDefault="00AC4577">
          <w:pPr>
            <w:pStyle w:val="TOC3"/>
            <w:tabs>
              <w:tab w:val="right" w:leader="dot" w:pos="9016"/>
            </w:tabs>
            <w:rPr>
              <w:rFonts w:asciiTheme="minorHAnsi" w:eastAsiaTheme="minorEastAsia" w:hAnsiTheme="minorHAnsi"/>
              <w:noProof/>
            </w:rPr>
          </w:pPr>
          <w:hyperlink w:anchor="_Toc212293586" w:history="1">
            <w:r w:rsidRPr="00C32939">
              <w:rPr>
                <w:rStyle w:val="Hyperlink"/>
                <w:noProof/>
              </w:rPr>
              <w:t>Main Navigation Structure (App.js):</w:t>
            </w:r>
            <w:r>
              <w:rPr>
                <w:noProof/>
                <w:webHidden/>
              </w:rPr>
              <w:tab/>
            </w:r>
            <w:r>
              <w:rPr>
                <w:noProof/>
                <w:webHidden/>
              </w:rPr>
              <w:fldChar w:fldCharType="begin"/>
            </w:r>
            <w:r>
              <w:rPr>
                <w:noProof/>
                <w:webHidden/>
              </w:rPr>
              <w:instrText xml:space="preserve"> PAGEREF _Toc212293586 \h </w:instrText>
            </w:r>
            <w:r>
              <w:rPr>
                <w:noProof/>
                <w:webHidden/>
              </w:rPr>
            </w:r>
            <w:r>
              <w:rPr>
                <w:noProof/>
                <w:webHidden/>
              </w:rPr>
              <w:fldChar w:fldCharType="separate"/>
            </w:r>
            <w:r>
              <w:rPr>
                <w:noProof/>
                <w:webHidden/>
              </w:rPr>
              <w:t>28</w:t>
            </w:r>
            <w:r>
              <w:rPr>
                <w:noProof/>
                <w:webHidden/>
              </w:rPr>
              <w:fldChar w:fldCharType="end"/>
            </w:r>
          </w:hyperlink>
        </w:p>
        <w:p w14:paraId="190C6047" w14:textId="0D41BF5E" w:rsidR="00AC4577" w:rsidRDefault="00AC4577">
          <w:pPr>
            <w:pStyle w:val="TOC3"/>
            <w:tabs>
              <w:tab w:val="right" w:leader="dot" w:pos="9016"/>
            </w:tabs>
            <w:rPr>
              <w:rFonts w:asciiTheme="minorHAnsi" w:eastAsiaTheme="minorEastAsia" w:hAnsiTheme="minorHAnsi"/>
              <w:noProof/>
            </w:rPr>
          </w:pPr>
          <w:hyperlink w:anchor="_Toc212293587" w:history="1">
            <w:r w:rsidRPr="00C32939">
              <w:rPr>
                <w:rStyle w:val="Hyperlink"/>
                <w:noProof/>
              </w:rPr>
              <w:t>Tab Screens:</w:t>
            </w:r>
            <w:r>
              <w:rPr>
                <w:noProof/>
                <w:webHidden/>
              </w:rPr>
              <w:tab/>
            </w:r>
            <w:r>
              <w:rPr>
                <w:noProof/>
                <w:webHidden/>
              </w:rPr>
              <w:fldChar w:fldCharType="begin"/>
            </w:r>
            <w:r>
              <w:rPr>
                <w:noProof/>
                <w:webHidden/>
              </w:rPr>
              <w:instrText xml:space="preserve"> PAGEREF _Toc212293587 \h </w:instrText>
            </w:r>
            <w:r>
              <w:rPr>
                <w:noProof/>
                <w:webHidden/>
              </w:rPr>
            </w:r>
            <w:r>
              <w:rPr>
                <w:noProof/>
                <w:webHidden/>
              </w:rPr>
              <w:fldChar w:fldCharType="separate"/>
            </w:r>
            <w:r>
              <w:rPr>
                <w:noProof/>
                <w:webHidden/>
              </w:rPr>
              <w:t>29</w:t>
            </w:r>
            <w:r>
              <w:rPr>
                <w:noProof/>
                <w:webHidden/>
              </w:rPr>
              <w:fldChar w:fldCharType="end"/>
            </w:r>
          </w:hyperlink>
        </w:p>
        <w:p w14:paraId="0AD6339A" w14:textId="600776ED" w:rsidR="00AC4577" w:rsidRDefault="00AC4577">
          <w:pPr>
            <w:pStyle w:val="TOC2"/>
            <w:tabs>
              <w:tab w:val="right" w:leader="dot" w:pos="9016"/>
            </w:tabs>
            <w:rPr>
              <w:rFonts w:asciiTheme="minorHAnsi" w:eastAsiaTheme="minorEastAsia" w:hAnsiTheme="minorHAnsi"/>
              <w:noProof/>
            </w:rPr>
          </w:pPr>
          <w:hyperlink w:anchor="_Toc212293588" w:history="1">
            <w:r w:rsidRPr="00C32939">
              <w:rPr>
                <w:rStyle w:val="Hyperlink"/>
                <w:noProof/>
              </w:rPr>
              <w:t>Map Interface Features</w:t>
            </w:r>
            <w:r>
              <w:rPr>
                <w:noProof/>
                <w:webHidden/>
              </w:rPr>
              <w:tab/>
            </w:r>
            <w:r>
              <w:rPr>
                <w:noProof/>
                <w:webHidden/>
              </w:rPr>
              <w:fldChar w:fldCharType="begin"/>
            </w:r>
            <w:r>
              <w:rPr>
                <w:noProof/>
                <w:webHidden/>
              </w:rPr>
              <w:instrText xml:space="preserve"> PAGEREF _Toc212293588 \h </w:instrText>
            </w:r>
            <w:r>
              <w:rPr>
                <w:noProof/>
                <w:webHidden/>
              </w:rPr>
            </w:r>
            <w:r>
              <w:rPr>
                <w:noProof/>
                <w:webHidden/>
              </w:rPr>
              <w:fldChar w:fldCharType="separate"/>
            </w:r>
            <w:r>
              <w:rPr>
                <w:noProof/>
                <w:webHidden/>
              </w:rPr>
              <w:t>38</w:t>
            </w:r>
            <w:r>
              <w:rPr>
                <w:noProof/>
                <w:webHidden/>
              </w:rPr>
              <w:fldChar w:fldCharType="end"/>
            </w:r>
          </w:hyperlink>
        </w:p>
        <w:p w14:paraId="56864A13" w14:textId="1EBD7301" w:rsidR="00AC4577" w:rsidRDefault="00AC4577">
          <w:pPr>
            <w:pStyle w:val="TOC2"/>
            <w:tabs>
              <w:tab w:val="right" w:leader="dot" w:pos="9016"/>
            </w:tabs>
            <w:rPr>
              <w:rFonts w:asciiTheme="minorHAnsi" w:eastAsiaTheme="minorEastAsia" w:hAnsiTheme="minorHAnsi"/>
              <w:noProof/>
            </w:rPr>
          </w:pPr>
          <w:hyperlink w:anchor="_Toc212293589" w:history="1">
            <w:r w:rsidRPr="00C32939">
              <w:rPr>
                <w:rStyle w:val="Hyperlink"/>
                <w:noProof/>
              </w:rPr>
              <w:t>Technical Architecture</w:t>
            </w:r>
            <w:r>
              <w:rPr>
                <w:noProof/>
                <w:webHidden/>
              </w:rPr>
              <w:tab/>
            </w:r>
            <w:r>
              <w:rPr>
                <w:noProof/>
                <w:webHidden/>
              </w:rPr>
              <w:fldChar w:fldCharType="begin"/>
            </w:r>
            <w:r>
              <w:rPr>
                <w:noProof/>
                <w:webHidden/>
              </w:rPr>
              <w:instrText xml:space="preserve"> PAGEREF _Toc212293589 \h </w:instrText>
            </w:r>
            <w:r>
              <w:rPr>
                <w:noProof/>
                <w:webHidden/>
              </w:rPr>
            </w:r>
            <w:r>
              <w:rPr>
                <w:noProof/>
                <w:webHidden/>
              </w:rPr>
              <w:fldChar w:fldCharType="separate"/>
            </w:r>
            <w:r>
              <w:rPr>
                <w:noProof/>
                <w:webHidden/>
              </w:rPr>
              <w:t>40</w:t>
            </w:r>
            <w:r>
              <w:rPr>
                <w:noProof/>
                <w:webHidden/>
              </w:rPr>
              <w:fldChar w:fldCharType="end"/>
            </w:r>
          </w:hyperlink>
        </w:p>
        <w:p w14:paraId="78D49E67" w14:textId="26D93114" w:rsidR="00AC4577" w:rsidRDefault="00AC4577">
          <w:pPr>
            <w:pStyle w:val="TOC2"/>
            <w:tabs>
              <w:tab w:val="right" w:leader="dot" w:pos="9016"/>
            </w:tabs>
            <w:rPr>
              <w:rFonts w:asciiTheme="minorHAnsi" w:eastAsiaTheme="minorEastAsia" w:hAnsiTheme="minorHAnsi"/>
              <w:noProof/>
            </w:rPr>
          </w:pPr>
          <w:hyperlink w:anchor="_Toc212293590" w:history="1">
            <w:r w:rsidRPr="00C32939">
              <w:rPr>
                <w:rStyle w:val="Hyperlink"/>
                <w:noProof/>
              </w:rPr>
              <w:t>Collaboration Highlights</w:t>
            </w:r>
            <w:r>
              <w:rPr>
                <w:noProof/>
                <w:webHidden/>
              </w:rPr>
              <w:tab/>
            </w:r>
            <w:r>
              <w:rPr>
                <w:noProof/>
                <w:webHidden/>
              </w:rPr>
              <w:fldChar w:fldCharType="begin"/>
            </w:r>
            <w:r>
              <w:rPr>
                <w:noProof/>
                <w:webHidden/>
              </w:rPr>
              <w:instrText xml:space="preserve"> PAGEREF _Toc212293590 \h </w:instrText>
            </w:r>
            <w:r>
              <w:rPr>
                <w:noProof/>
                <w:webHidden/>
              </w:rPr>
            </w:r>
            <w:r>
              <w:rPr>
                <w:noProof/>
                <w:webHidden/>
              </w:rPr>
              <w:fldChar w:fldCharType="separate"/>
            </w:r>
            <w:r>
              <w:rPr>
                <w:noProof/>
                <w:webHidden/>
              </w:rPr>
              <w:t>41</w:t>
            </w:r>
            <w:r>
              <w:rPr>
                <w:noProof/>
                <w:webHidden/>
              </w:rPr>
              <w:fldChar w:fldCharType="end"/>
            </w:r>
          </w:hyperlink>
        </w:p>
        <w:p w14:paraId="0FCDDE04" w14:textId="2FB22E87" w:rsidR="00AC4577" w:rsidRDefault="00AC4577">
          <w:pPr>
            <w:pStyle w:val="TOC2"/>
            <w:tabs>
              <w:tab w:val="right" w:leader="dot" w:pos="9016"/>
            </w:tabs>
            <w:rPr>
              <w:rFonts w:asciiTheme="minorHAnsi" w:eastAsiaTheme="minorEastAsia" w:hAnsiTheme="minorHAnsi"/>
              <w:noProof/>
            </w:rPr>
          </w:pPr>
          <w:hyperlink w:anchor="_Toc212293591" w:history="1">
            <w:r w:rsidRPr="00C32939">
              <w:rPr>
                <w:rStyle w:val="Hyperlink"/>
                <w:noProof/>
              </w:rPr>
              <w:t>Summary</w:t>
            </w:r>
            <w:r>
              <w:rPr>
                <w:noProof/>
                <w:webHidden/>
              </w:rPr>
              <w:tab/>
            </w:r>
            <w:r>
              <w:rPr>
                <w:noProof/>
                <w:webHidden/>
              </w:rPr>
              <w:fldChar w:fldCharType="begin"/>
            </w:r>
            <w:r>
              <w:rPr>
                <w:noProof/>
                <w:webHidden/>
              </w:rPr>
              <w:instrText xml:space="preserve"> PAGEREF _Toc212293591 \h </w:instrText>
            </w:r>
            <w:r>
              <w:rPr>
                <w:noProof/>
                <w:webHidden/>
              </w:rPr>
            </w:r>
            <w:r>
              <w:rPr>
                <w:noProof/>
                <w:webHidden/>
              </w:rPr>
              <w:fldChar w:fldCharType="separate"/>
            </w:r>
            <w:r>
              <w:rPr>
                <w:noProof/>
                <w:webHidden/>
              </w:rPr>
              <w:t>41</w:t>
            </w:r>
            <w:r>
              <w:rPr>
                <w:noProof/>
                <w:webHidden/>
              </w:rPr>
              <w:fldChar w:fldCharType="end"/>
            </w:r>
          </w:hyperlink>
        </w:p>
        <w:p w14:paraId="67CAF806" w14:textId="309C8B0D" w:rsidR="00AC4577" w:rsidRDefault="00AC4577">
          <w:pPr>
            <w:pStyle w:val="TOC1"/>
            <w:tabs>
              <w:tab w:val="right" w:leader="dot" w:pos="9016"/>
            </w:tabs>
            <w:rPr>
              <w:rFonts w:asciiTheme="minorHAnsi" w:eastAsiaTheme="minorEastAsia" w:hAnsiTheme="minorHAnsi"/>
              <w:noProof/>
            </w:rPr>
          </w:pPr>
          <w:hyperlink w:anchor="_Toc212293592" w:history="1">
            <w:r w:rsidRPr="00C32939">
              <w:rPr>
                <w:rStyle w:val="Hyperlink"/>
                <w:noProof/>
              </w:rPr>
              <w:t>Implemented Feature 3: Settings Management System</w:t>
            </w:r>
            <w:r>
              <w:rPr>
                <w:noProof/>
                <w:webHidden/>
              </w:rPr>
              <w:tab/>
            </w:r>
            <w:r>
              <w:rPr>
                <w:noProof/>
                <w:webHidden/>
              </w:rPr>
              <w:fldChar w:fldCharType="begin"/>
            </w:r>
            <w:r>
              <w:rPr>
                <w:noProof/>
                <w:webHidden/>
              </w:rPr>
              <w:instrText xml:space="preserve"> PAGEREF _Toc212293592 \h </w:instrText>
            </w:r>
            <w:r>
              <w:rPr>
                <w:noProof/>
                <w:webHidden/>
              </w:rPr>
            </w:r>
            <w:r>
              <w:rPr>
                <w:noProof/>
                <w:webHidden/>
              </w:rPr>
              <w:fldChar w:fldCharType="separate"/>
            </w:r>
            <w:r>
              <w:rPr>
                <w:noProof/>
                <w:webHidden/>
              </w:rPr>
              <w:t>42</w:t>
            </w:r>
            <w:r>
              <w:rPr>
                <w:noProof/>
                <w:webHidden/>
              </w:rPr>
              <w:fldChar w:fldCharType="end"/>
            </w:r>
          </w:hyperlink>
        </w:p>
        <w:p w14:paraId="7099DD56" w14:textId="10E30C90" w:rsidR="00AC4577" w:rsidRDefault="00AC4577">
          <w:pPr>
            <w:pStyle w:val="TOC2"/>
            <w:tabs>
              <w:tab w:val="right" w:leader="dot" w:pos="9016"/>
            </w:tabs>
            <w:rPr>
              <w:rFonts w:asciiTheme="minorHAnsi" w:eastAsiaTheme="minorEastAsia" w:hAnsiTheme="minorHAnsi"/>
              <w:noProof/>
            </w:rPr>
          </w:pPr>
          <w:hyperlink w:anchor="_Toc212293593" w:history="1">
            <w:r w:rsidRPr="00C32939">
              <w:rPr>
                <w:rStyle w:val="Hyperlink"/>
                <w:noProof/>
              </w:rPr>
              <w:t>Overview</w:t>
            </w:r>
            <w:r>
              <w:rPr>
                <w:noProof/>
                <w:webHidden/>
              </w:rPr>
              <w:tab/>
            </w:r>
            <w:r>
              <w:rPr>
                <w:noProof/>
                <w:webHidden/>
              </w:rPr>
              <w:fldChar w:fldCharType="begin"/>
            </w:r>
            <w:r>
              <w:rPr>
                <w:noProof/>
                <w:webHidden/>
              </w:rPr>
              <w:instrText xml:space="preserve"> PAGEREF _Toc212293593 \h </w:instrText>
            </w:r>
            <w:r>
              <w:rPr>
                <w:noProof/>
                <w:webHidden/>
              </w:rPr>
            </w:r>
            <w:r>
              <w:rPr>
                <w:noProof/>
                <w:webHidden/>
              </w:rPr>
              <w:fldChar w:fldCharType="separate"/>
            </w:r>
            <w:r>
              <w:rPr>
                <w:noProof/>
                <w:webHidden/>
              </w:rPr>
              <w:t>42</w:t>
            </w:r>
            <w:r>
              <w:rPr>
                <w:noProof/>
                <w:webHidden/>
              </w:rPr>
              <w:fldChar w:fldCharType="end"/>
            </w:r>
          </w:hyperlink>
        </w:p>
        <w:p w14:paraId="59CD204E" w14:textId="627A62DE" w:rsidR="00AC4577" w:rsidRDefault="00AC4577">
          <w:pPr>
            <w:pStyle w:val="TOC2"/>
            <w:tabs>
              <w:tab w:val="right" w:leader="dot" w:pos="9016"/>
            </w:tabs>
            <w:rPr>
              <w:rFonts w:asciiTheme="minorHAnsi" w:eastAsiaTheme="minorEastAsia" w:hAnsiTheme="minorHAnsi"/>
              <w:noProof/>
            </w:rPr>
          </w:pPr>
          <w:hyperlink w:anchor="_Toc212293594" w:history="1">
            <w:r w:rsidRPr="00C32939">
              <w:rPr>
                <w:rStyle w:val="Hyperlink"/>
                <w:noProof/>
              </w:rPr>
              <w:t>Implementation Details</w:t>
            </w:r>
            <w:r>
              <w:rPr>
                <w:noProof/>
                <w:webHidden/>
              </w:rPr>
              <w:tab/>
            </w:r>
            <w:r>
              <w:rPr>
                <w:noProof/>
                <w:webHidden/>
              </w:rPr>
              <w:fldChar w:fldCharType="begin"/>
            </w:r>
            <w:r>
              <w:rPr>
                <w:noProof/>
                <w:webHidden/>
              </w:rPr>
              <w:instrText xml:space="preserve"> PAGEREF _Toc212293594 \h </w:instrText>
            </w:r>
            <w:r>
              <w:rPr>
                <w:noProof/>
                <w:webHidden/>
              </w:rPr>
            </w:r>
            <w:r>
              <w:rPr>
                <w:noProof/>
                <w:webHidden/>
              </w:rPr>
              <w:fldChar w:fldCharType="separate"/>
            </w:r>
            <w:r>
              <w:rPr>
                <w:noProof/>
                <w:webHidden/>
              </w:rPr>
              <w:t>42</w:t>
            </w:r>
            <w:r>
              <w:rPr>
                <w:noProof/>
                <w:webHidden/>
              </w:rPr>
              <w:fldChar w:fldCharType="end"/>
            </w:r>
          </w:hyperlink>
        </w:p>
        <w:p w14:paraId="2D5D381D" w14:textId="1E609E1A" w:rsidR="00AC4577" w:rsidRDefault="00AC4577">
          <w:pPr>
            <w:pStyle w:val="TOC2"/>
            <w:tabs>
              <w:tab w:val="right" w:leader="dot" w:pos="9016"/>
            </w:tabs>
            <w:rPr>
              <w:rFonts w:asciiTheme="minorHAnsi" w:eastAsiaTheme="minorEastAsia" w:hAnsiTheme="minorHAnsi"/>
              <w:noProof/>
            </w:rPr>
          </w:pPr>
          <w:hyperlink w:anchor="_Toc212293595" w:history="1">
            <w:r w:rsidRPr="00C32939">
              <w:rPr>
                <w:rStyle w:val="Hyperlink"/>
                <w:noProof/>
              </w:rPr>
              <w:t>Technical Features</w:t>
            </w:r>
            <w:r>
              <w:rPr>
                <w:noProof/>
                <w:webHidden/>
              </w:rPr>
              <w:tab/>
            </w:r>
            <w:r>
              <w:rPr>
                <w:noProof/>
                <w:webHidden/>
              </w:rPr>
              <w:fldChar w:fldCharType="begin"/>
            </w:r>
            <w:r>
              <w:rPr>
                <w:noProof/>
                <w:webHidden/>
              </w:rPr>
              <w:instrText xml:space="preserve"> PAGEREF _Toc212293595 \h </w:instrText>
            </w:r>
            <w:r>
              <w:rPr>
                <w:noProof/>
                <w:webHidden/>
              </w:rPr>
            </w:r>
            <w:r>
              <w:rPr>
                <w:noProof/>
                <w:webHidden/>
              </w:rPr>
              <w:fldChar w:fldCharType="separate"/>
            </w:r>
            <w:r>
              <w:rPr>
                <w:noProof/>
                <w:webHidden/>
              </w:rPr>
              <w:t>43</w:t>
            </w:r>
            <w:r>
              <w:rPr>
                <w:noProof/>
                <w:webHidden/>
              </w:rPr>
              <w:fldChar w:fldCharType="end"/>
            </w:r>
          </w:hyperlink>
        </w:p>
        <w:p w14:paraId="6C3E79F6" w14:textId="785D68FD" w:rsidR="00AC4577" w:rsidRDefault="00AC4577">
          <w:pPr>
            <w:pStyle w:val="TOC2"/>
            <w:tabs>
              <w:tab w:val="right" w:leader="dot" w:pos="9016"/>
            </w:tabs>
            <w:rPr>
              <w:rFonts w:asciiTheme="minorHAnsi" w:eastAsiaTheme="minorEastAsia" w:hAnsiTheme="minorHAnsi"/>
              <w:noProof/>
            </w:rPr>
          </w:pPr>
          <w:hyperlink w:anchor="_Toc212293596" w:history="1">
            <w:r w:rsidRPr="00C32939">
              <w:rPr>
                <w:rStyle w:val="Hyperlink"/>
                <w:noProof/>
              </w:rPr>
              <w:t>Gas Station Settings</w:t>
            </w:r>
            <w:r>
              <w:rPr>
                <w:noProof/>
                <w:webHidden/>
              </w:rPr>
              <w:tab/>
            </w:r>
            <w:r>
              <w:rPr>
                <w:noProof/>
                <w:webHidden/>
              </w:rPr>
              <w:fldChar w:fldCharType="begin"/>
            </w:r>
            <w:r>
              <w:rPr>
                <w:noProof/>
                <w:webHidden/>
              </w:rPr>
              <w:instrText xml:space="preserve"> PAGEREF _Toc212293596 \h </w:instrText>
            </w:r>
            <w:r>
              <w:rPr>
                <w:noProof/>
                <w:webHidden/>
              </w:rPr>
            </w:r>
            <w:r>
              <w:rPr>
                <w:noProof/>
                <w:webHidden/>
              </w:rPr>
              <w:fldChar w:fldCharType="separate"/>
            </w:r>
            <w:r>
              <w:rPr>
                <w:noProof/>
                <w:webHidden/>
              </w:rPr>
              <w:t>43</w:t>
            </w:r>
            <w:r>
              <w:rPr>
                <w:noProof/>
                <w:webHidden/>
              </w:rPr>
              <w:fldChar w:fldCharType="end"/>
            </w:r>
          </w:hyperlink>
        </w:p>
        <w:p w14:paraId="33D9D2DF" w14:textId="1893697E" w:rsidR="00AC4577" w:rsidRDefault="00AC4577">
          <w:pPr>
            <w:pStyle w:val="TOC2"/>
            <w:tabs>
              <w:tab w:val="right" w:leader="dot" w:pos="9016"/>
            </w:tabs>
            <w:rPr>
              <w:rFonts w:asciiTheme="minorHAnsi" w:eastAsiaTheme="minorEastAsia" w:hAnsiTheme="minorHAnsi"/>
              <w:noProof/>
            </w:rPr>
          </w:pPr>
          <w:hyperlink w:anchor="_Toc212293597" w:history="1">
            <w:r w:rsidRPr="00C32939">
              <w:rPr>
                <w:rStyle w:val="Hyperlink"/>
                <w:noProof/>
              </w:rPr>
              <w:t>Code Quality and Organization</w:t>
            </w:r>
            <w:r>
              <w:rPr>
                <w:noProof/>
                <w:webHidden/>
              </w:rPr>
              <w:tab/>
            </w:r>
            <w:r>
              <w:rPr>
                <w:noProof/>
                <w:webHidden/>
              </w:rPr>
              <w:fldChar w:fldCharType="begin"/>
            </w:r>
            <w:r>
              <w:rPr>
                <w:noProof/>
                <w:webHidden/>
              </w:rPr>
              <w:instrText xml:space="preserve"> PAGEREF _Toc212293597 \h </w:instrText>
            </w:r>
            <w:r>
              <w:rPr>
                <w:noProof/>
                <w:webHidden/>
              </w:rPr>
            </w:r>
            <w:r>
              <w:rPr>
                <w:noProof/>
                <w:webHidden/>
              </w:rPr>
              <w:fldChar w:fldCharType="separate"/>
            </w:r>
            <w:r>
              <w:rPr>
                <w:noProof/>
                <w:webHidden/>
              </w:rPr>
              <w:t>48</w:t>
            </w:r>
            <w:r>
              <w:rPr>
                <w:noProof/>
                <w:webHidden/>
              </w:rPr>
              <w:fldChar w:fldCharType="end"/>
            </w:r>
          </w:hyperlink>
        </w:p>
        <w:p w14:paraId="467B7C45" w14:textId="217666CE" w:rsidR="00AC4577" w:rsidRDefault="00AC4577">
          <w:pPr>
            <w:pStyle w:val="TOC2"/>
            <w:tabs>
              <w:tab w:val="right" w:leader="dot" w:pos="9016"/>
            </w:tabs>
            <w:rPr>
              <w:rFonts w:asciiTheme="minorHAnsi" w:eastAsiaTheme="minorEastAsia" w:hAnsiTheme="minorHAnsi"/>
              <w:noProof/>
            </w:rPr>
          </w:pPr>
          <w:hyperlink w:anchor="_Toc212293598" w:history="1">
            <w:r w:rsidRPr="00C32939">
              <w:rPr>
                <w:rStyle w:val="Hyperlink"/>
                <w:noProof/>
              </w:rPr>
              <w:t>Testing and Validation</w:t>
            </w:r>
            <w:r>
              <w:rPr>
                <w:noProof/>
                <w:webHidden/>
              </w:rPr>
              <w:tab/>
            </w:r>
            <w:r>
              <w:rPr>
                <w:noProof/>
                <w:webHidden/>
              </w:rPr>
              <w:fldChar w:fldCharType="begin"/>
            </w:r>
            <w:r>
              <w:rPr>
                <w:noProof/>
                <w:webHidden/>
              </w:rPr>
              <w:instrText xml:space="preserve"> PAGEREF _Toc212293598 \h </w:instrText>
            </w:r>
            <w:r>
              <w:rPr>
                <w:noProof/>
                <w:webHidden/>
              </w:rPr>
            </w:r>
            <w:r>
              <w:rPr>
                <w:noProof/>
                <w:webHidden/>
              </w:rPr>
              <w:fldChar w:fldCharType="separate"/>
            </w:r>
            <w:r>
              <w:rPr>
                <w:noProof/>
                <w:webHidden/>
              </w:rPr>
              <w:t>48</w:t>
            </w:r>
            <w:r>
              <w:rPr>
                <w:noProof/>
                <w:webHidden/>
              </w:rPr>
              <w:fldChar w:fldCharType="end"/>
            </w:r>
          </w:hyperlink>
        </w:p>
        <w:p w14:paraId="0A5B32F2" w14:textId="3EDF2091" w:rsidR="00AC4577" w:rsidRDefault="00AC4577">
          <w:pPr>
            <w:pStyle w:val="TOC1"/>
            <w:tabs>
              <w:tab w:val="right" w:leader="dot" w:pos="9016"/>
            </w:tabs>
            <w:rPr>
              <w:rFonts w:asciiTheme="minorHAnsi" w:eastAsiaTheme="minorEastAsia" w:hAnsiTheme="minorHAnsi"/>
              <w:noProof/>
            </w:rPr>
          </w:pPr>
          <w:hyperlink w:anchor="_Toc212293599" w:history="1">
            <w:r w:rsidRPr="00C32939">
              <w:rPr>
                <w:rStyle w:val="Hyperlink"/>
                <w:noProof/>
              </w:rPr>
              <w:t>Implemented Feature 4: Speedometer and Gas Station Preferences</w:t>
            </w:r>
            <w:r>
              <w:rPr>
                <w:noProof/>
                <w:webHidden/>
              </w:rPr>
              <w:tab/>
            </w:r>
            <w:r>
              <w:rPr>
                <w:noProof/>
                <w:webHidden/>
              </w:rPr>
              <w:fldChar w:fldCharType="begin"/>
            </w:r>
            <w:r>
              <w:rPr>
                <w:noProof/>
                <w:webHidden/>
              </w:rPr>
              <w:instrText xml:space="preserve"> PAGEREF _Toc212293599 \h </w:instrText>
            </w:r>
            <w:r>
              <w:rPr>
                <w:noProof/>
                <w:webHidden/>
              </w:rPr>
            </w:r>
            <w:r>
              <w:rPr>
                <w:noProof/>
                <w:webHidden/>
              </w:rPr>
              <w:fldChar w:fldCharType="separate"/>
            </w:r>
            <w:r>
              <w:rPr>
                <w:noProof/>
                <w:webHidden/>
              </w:rPr>
              <w:t>49</w:t>
            </w:r>
            <w:r>
              <w:rPr>
                <w:noProof/>
                <w:webHidden/>
              </w:rPr>
              <w:fldChar w:fldCharType="end"/>
            </w:r>
          </w:hyperlink>
        </w:p>
        <w:p w14:paraId="67BE1327" w14:textId="0E64B58E" w:rsidR="00AC4577" w:rsidRDefault="00AC4577">
          <w:pPr>
            <w:pStyle w:val="TOC2"/>
            <w:tabs>
              <w:tab w:val="right" w:leader="dot" w:pos="9016"/>
            </w:tabs>
            <w:rPr>
              <w:rFonts w:asciiTheme="minorHAnsi" w:eastAsiaTheme="minorEastAsia" w:hAnsiTheme="minorHAnsi"/>
              <w:noProof/>
            </w:rPr>
          </w:pPr>
          <w:hyperlink w:anchor="_Toc212293600" w:history="1">
            <w:r w:rsidRPr="00C32939">
              <w:rPr>
                <w:rStyle w:val="Hyperlink"/>
                <w:noProof/>
              </w:rPr>
              <w:t>Speedometer Screen</w:t>
            </w:r>
            <w:r>
              <w:rPr>
                <w:noProof/>
                <w:webHidden/>
              </w:rPr>
              <w:tab/>
            </w:r>
            <w:r>
              <w:rPr>
                <w:noProof/>
                <w:webHidden/>
              </w:rPr>
              <w:fldChar w:fldCharType="begin"/>
            </w:r>
            <w:r>
              <w:rPr>
                <w:noProof/>
                <w:webHidden/>
              </w:rPr>
              <w:instrText xml:space="preserve"> PAGEREF _Toc212293600 \h </w:instrText>
            </w:r>
            <w:r>
              <w:rPr>
                <w:noProof/>
                <w:webHidden/>
              </w:rPr>
            </w:r>
            <w:r>
              <w:rPr>
                <w:noProof/>
                <w:webHidden/>
              </w:rPr>
              <w:fldChar w:fldCharType="separate"/>
            </w:r>
            <w:r>
              <w:rPr>
                <w:noProof/>
                <w:webHidden/>
              </w:rPr>
              <w:t>49</w:t>
            </w:r>
            <w:r>
              <w:rPr>
                <w:noProof/>
                <w:webHidden/>
              </w:rPr>
              <w:fldChar w:fldCharType="end"/>
            </w:r>
          </w:hyperlink>
        </w:p>
        <w:p w14:paraId="01F1A393" w14:textId="32906CAB" w:rsidR="00AC4577" w:rsidRDefault="00AC4577">
          <w:pPr>
            <w:pStyle w:val="TOC3"/>
            <w:tabs>
              <w:tab w:val="right" w:leader="dot" w:pos="9016"/>
            </w:tabs>
            <w:rPr>
              <w:rFonts w:asciiTheme="minorHAnsi" w:eastAsiaTheme="minorEastAsia" w:hAnsiTheme="minorHAnsi"/>
              <w:noProof/>
            </w:rPr>
          </w:pPr>
          <w:hyperlink w:anchor="_Toc212293601" w:history="1">
            <w:r w:rsidRPr="00C32939">
              <w:rPr>
                <w:rStyle w:val="Hyperlink"/>
                <w:noProof/>
              </w:rPr>
              <w:t>(SpeedometerScreen.js):</w:t>
            </w:r>
            <w:r>
              <w:rPr>
                <w:noProof/>
                <w:webHidden/>
              </w:rPr>
              <w:tab/>
            </w:r>
            <w:r>
              <w:rPr>
                <w:noProof/>
                <w:webHidden/>
              </w:rPr>
              <w:fldChar w:fldCharType="begin"/>
            </w:r>
            <w:r>
              <w:rPr>
                <w:noProof/>
                <w:webHidden/>
              </w:rPr>
              <w:instrText xml:space="preserve"> PAGEREF _Toc212293601 \h </w:instrText>
            </w:r>
            <w:r>
              <w:rPr>
                <w:noProof/>
                <w:webHidden/>
              </w:rPr>
            </w:r>
            <w:r>
              <w:rPr>
                <w:noProof/>
                <w:webHidden/>
              </w:rPr>
              <w:fldChar w:fldCharType="separate"/>
            </w:r>
            <w:r>
              <w:rPr>
                <w:noProof/>
                <w:webHidden/>
              </w:rPr>
              <w:t>49</w:t>
            </w:r>
            <w:r>
              <w:rPr>
                <w:noProof/>
                <w:webHidden/>
              </w:rPr>
              <w:fldChar w:fldCharType="end"/>
            </w:r>
          </w:hyperlink>
        </w:p>
        <w:p w14:paraId="2E1D012A" w14:textId="130C2985" w:rsidR="00AC4577" w:rsidRDefault="00AC4577">
          <w:pPr>
            <w:pStyle w:val="TOC3"/>
            <w:tabs>
              <w:tab w:val="right" w:leader="dot" w:pos="9016"/>
            </w:tabs>
            <w:rPr>
              <w:rFonts w:asciiTheme="minorHAnsi" w:eastAsiaTheme="minorEastAsia" w:hAnsiTheme="minorHAnsi"/>
              <w:noProof/>
            </w:rPr>
          </w:pPr>
          <w:hyperlink w:anchor="_Toc212293602" w:history="1">
            <w:r w:rsidRPr="00C32939">
              <w:rPr>
                <w:rStyle w:val="Hyperlink"/>
                <w:noProof/>
              </w:rPr>
              <w:t>Features Implemented:</w:t>
            </w:r>
            <w:r>
              <w:rPr>
                <w:noProof/>
                <w:webHidden/>
              </w:rPr>
              <w:tab/>
            </w:r>
            <w:r>
              <w:rPr>
                <w:noProof/>
                <w:webHidden/>
              </w:rPr>
              <w:fldChar w:fldCharType="begin"/>
            </w:r>
            <w:r>
              <w:rPr>
                <w:noProof/>
                <w:webHidden/>
              </w:rPr>
              <w:instrText xml:space="preserve"> PAGEREF _Toc212293602 \h </w:instrText>
            </w:r>
            <w:r>
              <w:rPr>
                <w:noProof/>
                <w:webHidden/>
              </w:rPr>
            </w:r>
            <w:r>
              <w:rPr>
                <w:noProof/>
                <w:webHidden/>
              </w:rPr>
              <w:fldChar w:fldCharType="separate"/>
            </w:r>
            <w:r>
              <w:rPr>
                <w:noProof/>
                <w:webHidden/>
              </w:rPr>
              <w:t>49</w:t>
            </w:r>
            <w:r>
              <w:rPr>
                <w:noProof/>
                <w:webHidden/>
              </w:rPr>
              <w:fldChar w:fldCharType="end"/>
            </w:r>
          </w:hyperlink>
        </w:p>
        <w:p w14:paraId="29C27C08" w14:textId="549A4175" w:rsidR="00AC4577" w:rsidRDefault="00AC4577">
          <w:pPr>
            <w:pStyle w:val="TOC3"/>
            <w:tabs>
              <w:tab w:val="right" w:leader="dot" w:pos="9016"/>
            </w:tabs>
            <w:rPr>
              <w:rFonts w:asciiTheme="minorHAnsi" w:eastAsiaTheme="minorEastAsia" w:hAnsiTheme="minorHAnsi"/>
              <w:noProof/>
            </w:rPr>
          </w:pPr>
          <w:hyperlink w:anchor="_Toc212293603" w:history="1">
            <w:r w:rsidRPr="00C32939">
              <w:rPr>
                <w:rStyle w:val="Hyperlink"/>
                <w:noProof/>
              </w:rPr>
              <w:t>Technical Details:</w:t>
            </w:r>
            <w:r>
              <w:rPr>
                <w:noProof/>
                <w:webHidden/>
              </w:rPr>
              <w:tab/>
            </w:r>
            <w:r>
              <w:rPr>
                <w:noProof/>
                <w:webHidden/>
              </w:rPr>
              <w:fldChar w:fldCharType="begin"/>
            </w:r>
            <w:r>
              <w:rPr>
                <w:noProof/>
                <w:webHidden/>
              </w:rPr>
              <w:instrText xml:space="preserve"> PAGEREF _Toc212293603 \h </w:instrText>
            </w:r>
            <w:r>
              <w:rPr>
                <w:noProof/>
                <w:webHidden/>
              </w:rPr>
            </w:r>
            <w:r>
              <w:rPr>
                <w:noProof/>
                <w:webHidden/>
              </w:rPr>
              <w:fldChar w:fldCharType="separate"/>
            </w:r>
            <w:r>
              <w:rPr>
                <w:noProof/>
                <w:webHidden/>
              </w:rPr>
              <w:t>49</w:t>
            </w:r>
            <w:r>
              <w:rPr>
                <w:noProof/>
                <w:webHidden/>
              </w:rPr>
              <w:fldChar w:fldCharType="end"/>
            </w:r>
          </w:hyperlink>
        </w:p>
        <w:p w14:paraId="251D0C3C" w14:textId="49E8952D" w:rsidR="00AC4577" w:rsidRDefault="00AC4577">
          <w:pPr>
            <w:pStyle w:val="TOC2"/>
            <w:tabs>
              <w:tab w:val="right" w:leader="dot" w:pos="9016"/>
            </w:tabs>
            <w:rPr>
              <w:rFonts w:asciiTheme="minorHAnsi" w:eastAsiaTheme="minorEastAsia" w:hAnsiTheme="minorHAnsi"/>
              <w:noProof/>
            </w:rPr>
          </w:pPr>
          <w:hyperlink w:anchor="_Toc212293604" w:history="1">
            <w:r w:rsidRPr="00C32939">
              <w:rPr>
                <w:rStyle w:val="Hyperlink"/>
                <w:noProof/>
              </w:rPr>
              <w:t>Splash Screen Refinement</w:t>
            </w:r>
            <w:r>
              <w:rPr>
                <w:noProof/>
                <w:webHidden/>
              </w:rPr>
              <w:tab/>
            </w:r>
            <w:r>
              <w:rPr>
                <w:noProof/>
                <w:webHidden/>
              </w:rPr>
              <w:fldChar w:fldCharType="begin"/>
            </w:r>
            <w:r>
              <w:rPr>
                <w:noProof/>
                <w:webHidden/>
              </w:rPr>
              <w:instrText xml:space="preserve"> PAGEREF _Toc212293604 \h </w:instrText>
            </w:r>
            <w:r>
              <w:rPr>
                <w:noProof/>
                <w:webHidden/>
              </w:rPr>
            </w:r>
            <w:r>
              <w:rPr>
                <w:noProof/>
                <w:webHidden/>
              </w:rPr>
              <w:fldChar w:fldCharType="separate"/>
            </w:r>
            <w:r>
              <w:rPr>
                <w:noProof/>
                <w:webHidden/>
              </w:rPr>
              <w:t>51</w:t>
            </w:r>
            <w:r>
              <w:rPr>
                <w:noProof/>
                <w:webHidden/>
              </w:rPr>
              <w:fldChar w:fldCharType="end"/>
            </w:r>
          </w:hyperlink>
        </w:p>
        <w:p w14:paraId="666B1EA7" w14:textId="459EF2BC" w:rsidR="00AC4577" w:rsidRDefault="00AC4577">
          <w:pPr>
            <w:pStyle w:val="TOC1"/>
            <w:tabs>
              <w:tab w:val="right" w:leader="dot" w:pos="9016"/>
            </w:tabs>
            <w:rPr>
              <w:rFonts w:asciiTheme="minorHAnsi" w:eastAsiaTheme="minorEastAsia" w:hAnsiTheme="minorHAnsi"/>
              <w:noProof/>
            </w:rPr>
          </w:pPr>
          <w:hyperlink w:anchor="_Toc212293605" w:history="1">
            <w:r w:rsidRPr="00C32939">
              <w:rPr>
                <w:rStyle w:val="Hyperlink"/>
                <w:rFonts w:eastAsia="Times New Roman" w:cs="Times New Roman"/>
                <w:bCs/>
                <w:noProof/>
              </w:rPr>
              <w:t>Lessons Learned and Future Work</w:t>
            </w:r>
            <w:r>
              <w:rPr>
                <w:noProof/>
                <w:webHidden/>
              </w:rPr>
              <w:tab/>
            </w:r>
            <w:r>
              <w:rPr>
                <w:noProof/>
                <w:webHidden/>
              </w:rPr>
              <w:fldChar w:fldCharType="begin"/>
            </w:r>
            <w:r>
              <w:rPr>
                <w:noProof/>
                <w:webHidden/>
              </w:rPr>
              <w:instrText xml:space="preserve"> PAGEREF _Toc212293605 \h </w:instrText>
            </w:r>
            <w:r>
              <w:rPr>
                <w:noProof/>
                <w:webHidden/>
              </w:rPr>
            </w:r>
            <w:r>
              <w:rPr>
                <w:noProof/>
                <w:webHidden/>
              </w:rPr>
              <w:fldChar w:fldCharType="separate"/>
            </w:r>
            <w:r>
              <w:rPr>
                <w:noProof/>
                <w:webHidden/>
              </w:rPr>
              <w:t>52</w:t>
            </w:r>
            <w:r>
              <w:rPr>
                <w:noProof/>
                <w:webHidden/>
              </w:rPr>
              <w:fldChar w:fldCharType="end"/>
            </w:r>
          </w:hyperlink>
        </w:p>
        <w:p w14:paraId="3683EA19" w14:textId="2002C403" w:rsidR="00AC4577" w:rsidRDefault="00AC4577">
          <w:pPr>
            <w:pStyle w:val="TOC3"/>
            <w:tabs>
              <w:tab w:val="right" w:leader="dot" w:pos="9016"/>
            </w:tabs>
            <w:rPr>
              <w:rFonts w:asciiTheme="minorHAnsi" w:eastAsiaTheme="minorEastAsia" w:hAnsiTheme="minorHAnsi"/>
              <w:noProof/>
            </w:rPr>
          </w:pPr>
          <w:hyperlink w:anchor="_Toc212293606" w:history="1">
            <w:r w:rsidRPr="00C32939">
              <w:rPr>
                <w:rStyle w:val="Hyperlink"/>
                <w:rFonts w:eastAsia="Times New Roman" w:cs="Times New Roman"/>
                <w:bCs/>
                <w:noProof/>
              </w:rPr>
              <w:t>Lessons Learned</w:t>
            </w:r>
            <w:r>
              <w:rPr>
                <w:noProof/>
                <w:webHidden/>
              </w:rPr>
              <w:tab/>
            </w:r>
            <w:r>
              <w:rPr>
                <w:noProof/>
                <w:webHidden/>
              </w:rPr>
              <w:fldChar w:fldCharType="begin"/>
            </w:r>
            <w:r>
              <w:rPr>
                <w:noProof/>
                <w:webHidden/>
              </w:rPr>
              <w:instrText xml:space="preserve"> PAGEREF _Toc212293606 \h </w:instrText>
            </w:r>
            <w:r>
              <w:rPr>
                <w:noProof/>
                <w:webHidden/>
              </w:rPr>
            </w:r>
            <w:r>
              <w:rPr>
                <w:noProof/>
                <w:webHidden/>
              </w:rPr>
              <w:fldChar w:fldCharType="separate"/>
            </w:r>
            <w:r>
              <w:rPr>
                <w:noProof/>
                <w:webHidden/>
              </w:rPr>
              <w:t>52</w:t>
            </w:r>
            <w:r>
              <w:rPr>
                <w:noProof/>
                <w:webHidden/>
              </w:rPr>
              <w:fldChar w:fldCharType="end"/>
            </w:r>
          </w:hyperlink>
        </w:p>
        <w:p w14:paraId="7DB89D77" w14:textId="4B6D3E59" w:rsidR="00AC4577" w:rsidRDefault="00AC4577">
          <w:pPr>
            <w:pStyle w:val="TOC3"/>
            <w:tabs>
              <w:tab w:val="right" w:leader="dot" w:pos="9016"/>
            </w:tabs>
            <w:rPr>
              <w:rFonts w:asciiTheme="minorHAnsi" w:eastAsiaTheme="minorEastAsia" w:hAnsiTheme="minorHAnsi"/>
              <w:noProof/>
            </w:rPr>
          </w:pPr>
          <w:hyperlink w:anchor="_Toc212293607" w:history="1">
            <w:r w:rsidRPr="00C32939">
              <w:rPr>
                <w:rStyle w:val="Hyperlink"/>
                <w:rFonts w:eastAsia="Times New Roman" w:cs="Times New Roman"/>
                <w:bCs/>
                <w:noProof/>
              </w:rPr>
              <w:t>Future Work</w:t>
            </w:r>
            <w:r>
              <w:rPr>
                <w:noProof/>
                <w:webHidden/>
              </w:rPr>
              <w:tab/>
            </w:r>
            <w:r>
              <w:rPr>
                <w:noProof/>
                <w:webHidden/>
              </w:rPr>
              <w:fldChar w:fldCharType="begin"/>
            </w:r>
            <w:r>
              <w:rPr>
                <w:noProof/>
                <w:webHidden/>
              </w:rPr>
              <w:instrText xml:space="preserve"> PAGEREF _Toc212293607 \h </w:instrText>
            </w:r>
            <w:r>
              <w:rPr>
                <w:noProof/>
                <w:webHidden/>
              </w:rPr>
            </w:r>
            <w:r>
              <w:rPr>
                <w:noProof/>
                <w:webHidden/>
              </w:rPr>
              <w:fldChar w:fldCharType="separate"/>
            </w:r>
            <w:r>
              <w:rPr>
                <w:noProof/>
                <w:webHidden/>
              </w:rPr>
              <w:t>53</w:t>
            </w:r>
            <w:r>
              <w:rPr>
                <w:noProof/>
                <w:webHidden/>
              </w:rPr>
              <w:fldChar w:fldCharType="end"/>
            </w:r>
          </w:hyperlink>
        </w:p>
        <w:p w14:paraId="2E7DDD03" w14:textId="7831486E" w:rsidR="00AC4577" w:rsidRDefault="00AC4577">
          <w:pPr>
            <w:pStyle w:val="TOC1"/>
            <w:tabs>
              <w:tab w:val="right" w:leader="dot" w:pos="9016"/>
            </w:tabs>
            <w:rPr>
              <w:rFonts w:asciiTheme="minorHAnsi" w:eastAsiaTheme="minorEastAsia" w:hAnsiTheme="minorHAnsi"/>
              <w:noProof/>
            </w:rPr>
          </w:pPr>
          <w:hyperlink w:anchor="_Toc212293608" w:history="1">
            <w:r w:rsidRPr="00C32939">
              <w:rPr>
                <w:rStyle w:val="Hyperlink"/>
                <w:rFonts w:eastAsia="Times New Roman" w:cs="Times New Roman"/>
                <w:bCs/>
                <w:noProof/>
              </w:rPr>
              <w:t>Concluding Remarks</w:t>
            </w:r>
            <w:r>
              <w:rPr>
                <w:noProof/>
                <w:webHidden/>
              </w:rPr>
              <w:tab/>
            </w:r>
            <w:r>
              <w:rPr>
                <w:noProof/>
                <w:webHidden/>
              </w:rPr>
              <w:fldChar w:fldCharType="begin"/>
            </w:r>
            <w:r>
              <w:rPr>
                <w:noProof/>
                <w:webHidden/>
              </w:rPr>
              <w:instrText xml:space="preserve"> PAGEREF _Toc212293608 \h </w:instrText>
            </w:r>
            <w:r>
              <w:rPr>
                <w:noProof/>
                <w:webHidden/>
              </w:rPr>
            </w:r>
            <w:r>
              <w:rPr>
                <w:noProof/>
                <w:webHidden/>
              </w:rPr>
              <w:fldChar w:fldCharType="separate"/>
            </w:r>
            <w:r>
              <w:rPr>
                <w:noProof/>
                <w:webHidden/>
              </w:rPr>
              <w:t>55</w:t>
            </w:r>
            <w:r>
              <w:rPr>
                <w:noProof/>
                <w:webHidden/>
              </w:rPr>
              <w:fldChar w:fldCharType="end"/>
            </w:r>
          </w:hyperlink>
        </w:p>
        <w:p w14:paraId="2D947C74" w14:textId="4BEE4951" w:rsidR="00AC4577" w:rsidRDefault="00AC4577">
          <w:pPr>
            <w:pStyle w:val="TOC1"/>
            <w:tabs>
              <w:tab w:val="right" w:leader="dot" w:pos="9016"/>
            </w:tabs>
            <w:rPr>
              <w:rFonts w:asciiTheme="minorHAnsi" w:eastAsiaTheme="minorEastAsia" w:hAnsiTheme="minorHAnsi"/>
              <w:noProof/>
            </w:rPr>
          </w:pPr>
          <w:hyperlink w:anchor="_Toc212293609" w:history="1">
            <w:r w:rsidRPr="00C32939">
              <w:rPr>
                <w:rStyle w:val="Hyperlink"/>
                <w:noProof/>
              </w:rPr>
              <w:t>Appendix</w:t>
            </w:r>
            <w:r>
              <w:rPr>
                <w:noProof/>
                <w:webHidden/>
              </w:rPr>
              <w:tab/>
            </w:r>
            <w:r>
              <w:rPr>
                <w:noProof/>
                <w:webHidden/>
              </w:rPr>
              <w:fldChar w:fldCharType="begin"/>
            </w:r>
            <w:r>
              <w:rPr>
                <w:noProof/>
                <w:webHidden/>
              </w:rPr>
              <w:instrText xml:space="preserve"> PAGEREF _Toc212293609 \h </w:instrText>
            </w:r>
            <w:r>
              <w:rPr>
                <w:noProof/>
                <w:webHidden/>
              </w:rPr>
            </w:r>
            <w:r>
              <w:rPr>
                <w:noProof/>
                <w:webHidden/>
              </w:rPr>
              <w:fldChar w:fldCharType="separate"/>
            </w:r>
            <w:r>
              <w:rPr>
                <w:noProof/>
                <w:webHidden/>
              </w:rPr>
              <w:t>55</w:t>
            </w:r>
            <w:r>
              <w:rPr>
                <w:noProof/>
                <w:webHidden/>
              </w:rPr>
              <w:fldChar w:fldCharType="end"/>
            </w:r>
          </w:hyperlink>
        </w:p>
        <w:p w14:paraId="3477491B" w14:textId="2BCEC431" w:rsidR="00AC4577" w:rsidRDefault="00AC4577">
          <w:pPr>
            <w:pStyle w:val="TOC2"/>
            <w:tabs>
              <w:tab w:val="right" w:leader="dot" w:pos="9016"/>
            </w:tabs>
            <w:rPr>
              <w:rFonts w:asciiTheme="minorHAnsi" w:eastAsiaTheme="minorEastAsia" w:hAnsiTheme="minorHAnsi"/>
              <w:noProof/>
            </w:rPr>
          </w:pPr>
          <w:hyperlink w:anchor="_Toc212293610" w:history="1">
            <w:r w:rsidRPr="00C32939">
              <w:rPr>
                <w:rStyle w:val="Hyperlink"/>
                <w:noProof/>
              </w:rPr>
              <w:t>Appendix A: Installation Guide</w:t>
            </w:r>
            <w:r>
              <w:rPr>
                <w:noProof/>
                <w:webHidden/>
              </w:rPr>
              <w:tab/>
            </w:r>
            <w:r>
              <w:rPr>
                <w:noProof/>
                <w:webHidden/>
              </w:rPr>
              <w:fldChar w:fldCharType="begin"/>
            </w:r>
            <w:r>
              <w:rPr>
                <w:noProof/>
                <w:webHidden/>
              </w:rPr>
              <w:instrText xml:space="preserve"> PAGEREF _Toc212293610 \h </w:instrText>
            </w:r>
            <w:r>
              <w:rPr>
                <w:noProof/>
                <w:webHidden/>
              </w:rPr>
            </w:r>
            <w:r>
              <w:rPr>
                <w:noProof/>
                <w:webHidden/>
              </w:rPr>
              <w:fldChar w:fldCharType="separate"/>
            </w:r>
            <w:r>
              <w:rPr>
                <w:noProof/>
                <w:webHidden/>
              </w:rPr>
              <w:t>55</w:t>
            </w:r>
            <w:r>
              <w:rPr>
                <w:noProof/>
                <w:webHidden/>
              </w:rPr>
              <w:fldChar w:fldCharType="end"/>
            </w:r>
          </w:hyperlink>
        </w:p>
        <w:p w14:paraId="5F3C57EA" w14:textId="383A7CD9" w:rsidR="00AC4577" w:rsidRDefault="00AC4577">
          <w:pPr>
            <w:pStyle w:val="TOC2"/>
            <w:tabs>
              <w:tab w:val="right" w:leader="dot" w:pos="9016"/>
            </w:tabs>
            <w:rPr>
              <w:rFonts w:asciiTheme="minorHAnsi" w:eastAsiaTheme="minorEastAsia" w:hAnsiTheme="minorHAnsi"/>
              <w:noProof/>
            </w:rPr>
          </w:pPr>
          <w:hyperlink w:anchor="_Toc212293611" w:history="1">
            <w:r w:rsidRPr="00C32939">
              <w:rPr>
                <w:rStyle w:val="Hyperlink"/>
                <w:noProof/>
              </w:rPr>
              <w:t>Appendix B: User Guide</w:t>
            </w:r>
            <w:r>
              <w:rPr>
                <w:noProof/>
                <w:webHidden/>
              </w:rPr>
              <w:tab/>
            </w:r>
            <w:r>
              <w:rPr>
                <w:noProof/>
                <w:webHidden/>
              </w:rPr>
              <w:fldChar w:fldCharType="begin"/>
            </w:r>
            <w:r>
              <w:rPr>
                <w:noProof/>
                <w:webHidden/>
              </w:rPr>
              <w:instrText xml:space="preserve"> PAGEREF _Toc212293611 \h </w:instrText>
            </w:r>
            <w:r>
              <w:rPr>
                <w:noProof/>
                <w:webHidden/>
              </w:rPr>
            </w:r>
            <w:r>
              <w:rPr>
                <w:noProof/>
                <w:webHidden/>
              </w:rPr>
              <w:fldChar w:fldCharType="separate"/>
            </w:r>
            <w:r>
              <w:rPr>
                <w:noProof/>
                <w:webHidden/>
              </w:rPr>
              <w:t>58</w:t>
            </w:r>
            <w:r>
              <w:rPr>
                <w:noProof/>
                <w:webHidden/>
              </w:rPr>
              <w:fldChar w:fldCharType="end"/>
            </w:r>
          </w:hyperlink>
        </w:p>
        <w:p w14:paraId="2905944F" w14:textId="0AFC5D77" w:rsidR="00AC4577" w:rsidRDefault="00AC4577">
          <w:pPr>
            <w:pStyle w:val="TOC2"/>
            <w:tabs>
              <w:tab w:val="right" w:leader="dot" w:pos="9016"/>
            </w:tabs>
            <w:rPr>
              <w:rFonts w:asciiTheme="minorHAnsi" w:eastAsiaTheme="minorEastAsia" w:hAnsiTheme="minorHAnsi"/>
              <w:noProof/>
            </w:rPr>
          </w:pPr>
          <w:hyperlink w:anchor="_Toc212293612" w:history="1">
            <w:r w:rsidRPr="00C32939">
              <w:rPr>
                <w:rStyle w:val="Hyperlink"/>
                <w:noProof/>
              </w:rPr>
              <w:t>Appendix C: Dataset and APIs Used</w:t>
            </w:r>
            <w:r>
              <w:rPr>
                <w:noProof/>
                <w:webHidden/>
              </w:rPr>
              <w:tab/>
            </w:r>
            <w:r>
              <w:rPr>
                <w:noProof/>
                <w:webHidden/>
              </w:rPr>
              <w:fldChar w:fldCharType="begin"/>
            </w:r>
            <w:r>
              <w:rPr>
                <w:noProof/>
                <w:webHidden/>
              </w:rPr>
              <w:instrText xml:space="preserve"> PAGEREF _Toc212293612 \h </w:instrText>
            </w:r>
            <w:r>
              <w:rPr>
                <w:noProof/>
                <w:webHidden/>
              </w:rPr>
            </w:r>
            <w:r>
              <w:rPr>
                <w:noProof/>
                <w:webHidden/>
              </w:rPr>
              <w:fldChar w:fldCharType="separate"/>
            </w:r>
            <w:r>
              <w:rPr>
                <w:noProof/>
                <w:webHidden/>
              </w:rPr>
              <w:t>59</w:t>
            </w:r>
            <w:r>
              <w:rPr>
                <w:noProof/>
                <w:webHidden/>
              </w:rPr>
              <w:fldChar w:fldCharType="end"/>
            </w:r>
          </w:hyperlink>
        </w:p>
        <w:p w14:paraId="56176E8B" w14:textId="530C299A" w:rsidR="00AC4577" w:rsidRDefault="00AC4577">
          <w:pPr>
            <w:pStyle w:val="TOC2"/>
            <w:tabs>
              <w:tab w:val="right" w:leader="dot" w:pos="9016"/>
            </w:tabs>
            <w:rPr>
              <w:rFonts w:asciiTheme="minorHAnsi" w:eastAsiaTheme="minorEastAsia" w:hAnsiTheme="minorHAnsi"/>
              <w:noProof/>
            </w:rPr>
          </w:pPr>
          <w:hyperlink w:anchor="_Toc212293613" w:history="1">
            <w:r w:rsidRPr="00C32939">
              <w:rPr>
                <w:rStyle w:val="Hyperlink"/>
                <w:noProof/>
              </w:rPr>
              <w:t>Appendix D: Hardware, Software, and System Architecture</w:t>
            </w:r>
            <w:r>
              <w:rPr>
                <w:noProof/>
                <w:webHidden/>
              </w:rPr>
              <w:tab/>
            </w:r>
            <w:r>
              <w:rPr>
                <w:noProof/>
                <w:webHidden/>
              </w:rPr>
              <w:fldChar w:fldCharType="begin"/>
            </w:r>
            <w:r>
              <w:rPr>
                <w:noProof/>
                <w:webHidden/>
              </w:rPr>
              <w:instrText xml:space="preserve"> PAGEREF _Toc212293613 \h </w:instrText>
            </w:r>
            <w:r>
              <w:rPr>
                <w:noProof/>
                <w:webHidden/>
              </w:rPr>
            </w:r>
            <w:r>
              <w:rPr>
                <w:noProof/>
                <w:webHidden/>
              </w:rPr>
              <w:fldChar w:fldCharType="separate"/>
            </w:r>
            <w:r>
              <w:rPr>
                <w:noProof/>
                <w:webHidden/>
              </w:rPr>
              <w:t>59</w:t>
            </w:r>
            <w:r>
              <w:rPr>
                <w:noProof/>
                <w:webHidden/>
              </w:rPr>
              <w:fldChar w:fldCharType="end"/>
            </w:r>
          </w:hyperlink>
        </w:p>
        <w:p w14:paraId="5BF8AE26" w14:textId="1633ACC9" w:rsidR="00AC4577" w:rsidRDefault="00AC4577">
          <w:pPr>
            <w:pStyle w:val="TOC2"/>
            <w:tabs>
              <w:tab w:val="right" w:leader="dot" w:pos="9016"/>
            </w:tabs>
            <w:rPr>
              <w:rFonts w:asciiTheme="minorHAnsi" w:eastAsiaTheme="minorEastAsia" w:hAnsiTheme="minorHAnsi"/>
              <w:noProof/>
            </w:rPr>
          </w:pPr>
          <w:hyperlink w:anchor="_Toc212293614" w:history="1">
            <w:r w:rsidRPr="00C32939">
              <w:rPr>
                <w:rStyle w:val="Hyperlink"/>
                <w:rFonts w:eastAsia="Arial" w:cs="Times New Roman"/>
                <w:noProof/>
              </w:rPr>
              <w:t xml:space="preserve">Appendix E: </w:t>
            </w:r>
            <w:r w:rsidRPr="00C32939">
              <w:rPr>
                <w:rStyle w:val="Hyperlink"/>
                <w:rFonts w:cs="Times New Roman"/>
                <w:noProof/>
              </w:rPr>
              <w:t>Backend Infrastructure and AWS Integration Research</w:t>
            </w:r>
            <w:r>
              <w:rPr>
                <w:noProof/>
                <w:webHidden/>
              </w:rPr>
              <w:tab/>
            </w:r>
            <w:r>
              <w:rPr>
                <w:noProof/>
                <w:webHidden/>
              </w:rPr>
              <w:fldChar w:fldCharType="begin"/>
            </w:r>
            <w:r>
              <w:rPr>
                <w:noProof/>
                <w:webHidden/>
              </w:rPr>
              <w:instrText xml:space="preserve"> PAGEREF _Toc212293614 \h </w:instrText>
            </w:r>
            <w:r>
              <w:rPr>
                <w:noProof/>
                <w:webHidden/>
              </w:rPr>
            </w:r>
            <w:r>
              <w:rPr>
                <w:noProof/>
                <w:webHidden/>
              </w:rPr>
              <w:fldChar w:fldCharType="separate"/>
            </w:r>
            <w:r>
              <w:rPr>
                <w:noProof/>
                <w:webHidden/>
              </w:rPr>
              <w:t>60</w:t>
            </w:r>
            <w:r>
              <w:rPr>
                <w:noProof/>
                <w:webHidden/>
              </w:rPr>
              <w:fldChar w:fldCharType="end"/>
            </w:r>
          </w:hyperlink>
        </w:p>
        <w:p w14:paraId="6E3DD7F8" w14:textId="3C909982" w:rsidR="00AC4577" w:rsidRDefault="00AC4577">
          <w:pPr>
            <w:pStyle w:val="TOC2"/>
            <w:tabs>
              <w:tab w:val="right" w:leader="dot" w:pos="9016"/>
            </w:tabs>
            <w:rPr>
              <w:rFonts w:asciiTheme="minorHAnsi" w:eastAsiaTheme="minorEastAsia" w:hAnsiTheme="minorHAnsi"/>
              <w:noProof/>
            </w:rPr>
          </w:pPr>
          <w:hyperlink w:anchor="_Toc212293615" w:history="1">
            <w:r w:rsidRPr="00C32939">
              <w:rPr>
                <w:rStyle w:val="Hyperlink"/>
                <w:noProof/>
              </w:rPr>
              <w:t>Appendix F: Challenges and solutions</w:t>
            </w:r>
            <w:r>
              <w:rPr>
                <w:noProof/>
                <w:webHidden/>
              </w:rPr>
              <w:tab/>
            </w:r>
            <w:r>
              <w:rPr>
                <w:noProof/>
                <w:webHidden/>
              </w:rPr>
              <w:fldChar w:fldCharType="begin"/>
            </w:r>
            <w:r>
              <w:rPr>
                <w:noProof/>
                <w:webHidden/>
              </w:rPr>
              <w:instrText xml:space="preserve"> PAGEREF _Toc212293615 \h </w:instrText>
            </w:r>
            <w:r>
              <w:rPr>
                <w:noProof/>
                <w:webHidden/>
              </w:rPr>
            </w:r>
            <w:r>
              <w:rPr>
                <w:noProof/>
                <w:webHidden/>
              </w:rPr>
              <w:fldChar w:fldCharType="separate"/>
            </w:r>
            <w:r>
              <w:rPr>
                <w:noProof/>
                <w:webHidden/>
              </w:rPr>
              <w:t>63</w:t>
            </w:r>
            <w:r>
              <w:rPr>
                <w:noProof/>
                <w:webHidden/>
              </w:rPr>
              <w:fldChar w:fldCharType="end"/>
            </w:r>
          </w:hyperlink>
        </w:p>
        <w:p w14:paraId="55934213" w14:textId="382B7CE0" w:rsidR="00AC4577" w:rsidRDefault="00AC4577">
          <w:pPr>
            <w:pStyle w:val="TOC2"/>
            <w:tabs>
              <w:tab w:val="right" w:leader="dot" w:pos="9016"/>
            </w:tabs>
            <w:rPr>
              <w:rFonts w:asciiTheme="minorHAnsi" w:eastAsiaTheme="minorEastAsia" w:hAnsiTheme="minorHAnsi"/>
              <w:noProof/>
            </w:rPr>
          </w:pPr>
          <w:hyperlink w:anchor="_Toc212293616" w:history="1">
            <w:r w:rsidRPr="00C32939">
              <w:rPr>
                <w:rStyle w:val="Hyperlink"/>
                <w:noProof/>
              </w:rPr>
              <w:t>Appendix G: Next Steps and Future Work</w:t>
            </w:r>
            <w:r>
              <w:rPr>
                <w:noProof/>
                <w:webHidden/>
              </w:rPr>
              <w:tab/>
            </w:r>
            <w:r>
              <w:rPr>
                <w:noProof/>
                <w:webHidden/>
              </w:rPr>
              <w:fldChar w:fldCharType="begin"/>
            </w:r>
            <w:r>
              <w:rPr>
                <w:noProof/>
                <w:webHidden/>
              </w:rPr>
              <w:instrText xml:space="preserve"> PAGEREF _Toc212293616 \h </w:instrText>
            </w:r>
            <w:r>
              <w:rPr>
                <w:noProof/>
                <w:webHidden/>
              </w:rPr>
            </w:r>
            <w:r>
              <w:rPr>
                <w:noProof/>
                <w:webHidden/>
              </w:rPr>
              <w:fldChar w:fldCharType="separate"/>
            </w:r>
            <w:r>
              <w:rPr>
                <w:noProof/>
                <w:webHidden/>
              </w:rPr>
              <w:t>67</w:t>
            </w:r>
            <w:r>
              <w:rPr>
                <w:noProof/>
                <w:webHidden/>
              </w:rPr>
              <w:fldChar w:fldCharType="end"/>
            </w:r>
          </w:hyperlink>
        </w:p>
        <w:p w14:paraId="0D5AABD8" w14:textId="14BE4A99" w:rsidR="00AC4577" w:rsidRDefault="00AC4577">
          <w:pPr>
            <w:pStyle w:val="TOC2"/>
            <w:tabs>
              <w:tab w:val="right" w:leader="dot" w:pos="9016"/>
            </w:tabs>
            <w:rPr>
              <w:rFonts w:asciiTheme="minorHAnsi" w:eastAsiaTheme="minorEastAsia" w:hAnsiTheme="minorHAnsi"/>
              <w:noProof/>
            </w:rPr>
          </w:pPr>
          <w:hyperlink w:anchor="_Toc212293617" w:history="1">
            <w:r w:rsidRPr="00C32939">
              <w:rPr>
                <w:rStyle w:val="Hyperlink"/>
                <w:noProof/>
              </w:rPr>
              <w:t>Appendix H: Code Explanation</w:t>
            </w:r>
            <w:r>
              <w:rPr>
                <w:noProof/>
                <w:webHidden/>
              </w:rPr>
              <w:tab/>
            </w:r>
            <w:r>
              <w:rPr>
                <w:noProof/>
                <w:webHidden/>
              </w:rPr>
              <w:fldChar w:fldCharType="begin"/>
            </w:r>
            <w:r>
              <w:rPr>
                <w:noProof/>
                <w:webHidden/>
              </w:rPr>
              <w:instrText xml:space="preserve"> PAGEREF _Toc212293617 \h </w:instrText>
            </w:r>
            <w:r>
              <w:rPr>
                <w:noProof/>
                <w:webHidden/>
              </w:rPr>
            </w:r>
            <w:r>
              <w:rPr>
                <w:noProof/>
                <w:webHidden/>
              </w:rPr>
              <w:fldChar w:fldCharType="separate"/>
            </w:r>
            <w:r>
              <w:rPr>
                <w:noProof/>
                <w:webHidden/>
              </w:rPr>
              <w:t>71</w:t>
            </w:r>
            <w:r>
              <w:rPr>
                <w:noProof/>
                <w:webHidden/>
              </w:rPr>
              <w:fldChar w:fldCharType="end"/>
            </w:r>
          </w:hyperlink>
        </w:p>
        <w:p w14:paraId="6A7F483F" w14:textId="3FF30576" w:rsidR="00AC4577" w:rsidRDefault="00AC4577">
          <w:pPr>
            <w:pStyle w:val="TOC1"/>
            <w:tabs>
              <w:tab w:val="right" w:leader="dot" w:pos="9016"/>
            </w:tabs>
            <w:rPr>
              <w:rFonts w:asciiTheme="minorHAnsi" w:eastAsiaTheme="minorEastAsia" w:hAnsiTheme="minorHAnsi"/>
              <w:noProof/>
            </w:rPr>
          </w:pPr>
          <w:hyperlink w:anchor="_Toc212293618" w:history="1">
            <w:r w:rsidRPr="00C32939">
              <w:rPr>
                <w:rStyle w:val="Hyperlink"/>
                <w:noProof/>
              </w:rPr>
              <w:t>References</w:t>
            </w:r>
            <w:r>
              <w:rPr>
                <w:noProof/>
                <w:webHidden/>
              </w:rPr>
              <w:tab/>
            </w:r>
            <w:r>
              <w:rPr>
                <w:noProof/>
                <w:webHidden/>
              </w:rPr>
              <w:fldChar w:fldCharType="begin"/>
            </w:r>
            <w:r>
              <w:rPr>
                <w:noProof/>
                <w:webHidden/>
              </w:rPr>
              <w:instrText xml:space="preserve"> PAGEREF _Toc212293618 \h </w:instrText>
            </w:r>
            <w:r>
              <w:rPr>
                <w:noProof/>
                <w:webHidden/>
              </w:rPr>
            </w:r>
            <w:r>
              <w:rPr>
                <w:noProof/>
                <w:webHidden/>
              </w:rPr>
              <w:fldChar w:fldCharType="separate"/>
            </w:r>
            <w:r>
              <w:rPr>
                <w:noProof/>
                <w:webHidden/>
              </w:rPr>
              <w:t>109</w:t>
            </w:r>
            <w:r>
              <w:rPr>
                <w:noProof/>
                <w:webHidden/>
              </w:rPr>
              <w:fldChar w:fldCharType="end"/>
            </w:r>
          </w:hyperlink>
        </w:p>
        <w:p w14:paraId="37E06226" w14:textId="30037D5E" w:rsidR="00895119" w:rsidRDefault="00895119">
          <w:pPr>
            <w:rPr>
              <w:rFonts w:eastAsiaTheme="minorEastAsia"/>
              <w:b/>
            </w:rPr>
          </w:pPr>
          <w:r>
            <w:rPr>
              <w:b/>
              <w:bCs/>
              <w:noProof/>
            </w:rPr>
            <w:fldChar w:fldCharType="end"/>
          </w:r>
        </w:p>
      </w:sdtContent>
    </w:sdt>
    <w:p w14:paraId="7622E8A5" w14:textId="77FE1266" w:rsidR="0085100E" w:rsidRDefault="0085100E" w:rsidP="00E96252">
      <w:r>
        <w:br w:type="page"/>
      </w:r>
    </w:p>
    <w:p w14:paraId="18C91359" w14:textId="7DCAC3B7" w:rsidR="00B8110F" w:rsidRDefault="00B8110F">
      <w:pPr>
        <w:sectPr w:rsidR="00B8110F" w:rsidSect="003D695E">
          <w:footerReference w:type="default" r:id="rId12"/>
          <w:pgSz w:w="11906" w:h="16838" w:code="9"/>
          <w:pgMar w:top="1440" w:right="1440" w:bottom="1440" w:left="1440" w:header="708" w:footer="708" w:gutter="0"/>
          <w:cols w:space="708"/>
          <w:docGrid w:linePitch="360"/>
        </w:sectPr>
      </w:pPr>
    </w:p>
    <w:p w14:paraId="556BE62D" w14:textId="3BC82D1C" w:rsidR="00ED1595" w:rsidRPr="00ED1595" w:rsidRDefault="00ED1595" w:rsidP="00E96252">
      <w:pPr>
        <w:pStyle w:val="Heading1"/>
        <w:ind w:left="2880" w:firstLine="720"/>
        <w:jc w:val="both"/>
        <w:rPr>
          <w:rFonts w:eastAsia="Times New Roman"/>
        </w:rPr>
      </w:pPr>
      <w:bookmarkStart w:id="3" w:name="_Toc209886796"/>
      <w:bookmarkStart w:id="4" w:name="_Toc212293546"/>
      <w:r w:rsidRPr="00ED1595">
        <w:rPr>
          <w:rFonts w:eastAsia="Times New Roman"/>
        </w:rPr>
        <w:lastRenderedPageBreak/>
        <w:t>Introduction</w:t>
      </w:r>
      <w:bookmarkEnd w:id="3"/>
      <w:bookmarkEnd w:id="4"/>
    </w:p>
    <w:p w14:paraId="6DD601CF" w14:textId="513766B4" w:rsidR="00ED1595" w:rsidRDefault="00ED1595" w:rsidP="00E96252">
      <w:pPr>
        <w:spacing w:after="240"/>
        <w:rPr>
          <w:rFonts w:eastAsia="Times New Roman" w:cs="Times New Roman"/>
          <w:sz w:val="36"/>
          <w:szCs w:val="36"/>
        </w:rPr>
      </w:pPr>
      <w:r w:rsidRPr="6805D259">
        <w:rPr>
          <w:rFonts w:eastAsia="Times New Roman" w:cs="Times New Roman"/>
        </w:rPr>
        <w:t>Driving is not just about getting from one place to another it is also about staying safe and being prepared for unexpected conditions on the road. Severe weather, limited fuel stops, and sudden hazards can all create risks for drivers if they are not warned in time. While navigation apps like Google Maps provide directions and traffic updates, they rarely integrate real time weather alerts or extra driver-focused tools in a single platform.</w:t>
      </w:r>
    </w:p>
    <w:p w14:paraId="461044A8" w14:textId="77777777" w:rsidR="00ED1595" w:rsidRDefault="00ED1595" w:rsidP="00E96252">
      <w:pPr>
        <w:spacing w:after="240"/>
      </w:pPr>
      <w:r w:rsidRPr="6805D259">
        <w:rPr>
          <w:rFonts w:eastAsia="Times New Roman" w:cs="Times New Roman"/>
        </w:rPr>
        <w:t xml:space="preserve">The </w:t>
      </w:r>
      <w:r w:rsidRPr="42744E51">
        <w:rPr>
          <w:rFonts w:eastAsia="Times New Roman" w:cs="Times New Roman"/>
        </w:rPr>
        <w:t>Weather Driver</w:t>
      </w:r>
      <w:r w:rsidRPr="6805D259">
        <w:rPr>
          <w:rFonts w:eastAsia="Times New Roman" w:cs="Times New Roman"/>
        </w:rPr>
        <w:t xml:space="preserve"> mobile app is designed to close this gap. It combines navigation with live hazardous weather notifications, giving users an added layer of safety while traveling. Beyond navigation and weather, the app also includes practical features such as gas station locators, a built-in speedometer, toll pass tracking, customizable notifications, and user-friendly settings. These additions make the app not just a route planner, but a complete driver’s companion.</w:t>
      </w:r>
    </w:p>
    <w:p w14:paraId="5269391E" w14:textId="419B7B34" w:rsidR="002971E7" w:rsidRDefault="00ED1595" w:rsidP="00A41095">
      <w:pPr>
        <w:rPr>
          <w:rFonts w:eastAsia="Times New Roman" w:cs="Times New Roman"/>
        </w:rPr>
      </w:pPr>
      <w:r w:rsidRPr="6805D259">
        <w:rPr>
          <w:rFonts w:eastAsia="Times New Roman" w:cs="Times New Roman"/>
        </w:rPr>
        <w:t>Studies on transportation and road safety apps show that it’s very important for drivers to get live updates about road hazards. The problem is that many existing solutions only work with expensive car systems or are not easy for everyday drivers to use. Our project is based on the idea that a mobile app can make these features more accessible, helping drivers stay more aware, confident, and prepared while traveling. The benefit of this work is twofold: it can make driving safer by reducing risks from sudden weather changes, and it can also make the overall driving experience easier by bringing several useful tools together in one app</w:t>
      </w:r>
      <w:r w:rsidR="00E96252">
        <w:rPr>
          <w:rFonts w:eastAsia="Times New Roman" w:cs="Times New Roman"/>
        </w:rPr>
        <w:t>.</w:t>
      </w:r>
    </w:p>
    <w:p w14:paraId="63F07130" w14:textId="427B5514" w:rsidR="00E22F33" w:rsidRPr="00FD2210" w:rsidRDefault="00E22F33" w:rsidP="00E96252">
      <w:pPr>
        <w:pStyle w:val="Heading2"/>
      </w:pPr>
      <w:bookmarkStart w:id="5" w:name="_Toc209886797"/>
      <w:bookmarkStart w:id="6" w:name="_Toc212293547"/>
      <w:r w:rsidRPr="00FD2210">
        <w:t>Problem Statement</w:t>
      </w:r>
      <w:bookmarkEnd w:id="5"/>
      <w:bookmarkEnd w:id="6"/>
    </w:p>
    <w:p w14:paraId="35383370" w14:textId="6135BA22" w:rsidR="00CB3E6E" w:rsidRDefault="00FD2210" w:rsidP="00E96252">
      <w:pPr>
        <w:rPr>
          <w:rFonts w:eastAsia="Times New Roman" w:cs="Times New Roman"/>
        </w:rPr>
      </w:pPr>
      <w:r w:rsidRPr="6805D259">
        <w:rPr>
          <w:rFonts w:eastAsia="Times New Roman" w:cs="Times New Roman"/>
        </w:rPr>
        <w:t>Road accidents and travel disruptions due to severe weather conditions are a growing concern. According to the U.S. Department of Transportation, nearly 21% of vehicle crashes annually are weather-related, leading to thousands of deaths and injuries each year. Current navigation apps like Google Maps offer route planning but lack integrated real-time hazardous weather alerts</w:t>
      </w:r>
      <w:r w:rsidR="002971E7">
        <w:rPr>
          <w:rFonts w:eastAsia="Times New Roman" w:cs="Times New Roman"/>
        </w:rPr>
        <w:t>.</w:t>
      </w:r>
      <w:sdt>
        <w:sdtPr>
          <w:rPr>
            <w:rFonts w:eastAsia="Times New Roman" w:cs="Times New Roman"/>
          </w:rPr>
          <w:id w:val="-364902802"/>
          <w:citation/>
        </w:sdtPr>
        <w:sdtContent>
          <w:r w:rsidR="002B58AB">
            <w:rPr>
              <w:rFonts w:eastAsia="Times New Roman" w:cs="Times New Roman"/>
            </w:rPr>
            <w:fldChar w:fldCharType="begin"/>
          </w:r>
          <w:r w:rsidR="002B58AB">
            <w:rPr>
              <w:rFonts w:eastAsia="Times New Roman" w:cs="Times New Roman"/>
            </w:rPr>
            <w:instrText xml:space="preserve"> CITATION USD25 \l 1033 </w:instrText>
          </w:r>
          <w:r w:rsidR="002B58AB">
            <w:rPr>
              <w:rFonts w:eastAsia="Times New Roman" w:cs="Times New Roman"/>
            </w:rPr>
            <w:fldChar w:fldCharType="separate"/>
          </w:r>
          <w:r w:rsidR="005062FB">
            <w:rPr>
              <w:rFonts w:eastAsia="Times New Roman" w:cs="Times New Roman"/>
              <w:noProof/>
            </w:rPr>
            <w:t xml:space="preserve"> </w:t>
          </w:r>
          <w:r w:rsidR="005062FB" w:rsidRPr="005062FB">
            <w:rPr>
              <w:rFonts w:eastAsia="Times New Roman" w:cs="Times New Roman"/>
              <w:noProof/>
            </w:rPr>
            <w:t>(U.S. Department of Transportation, Federal Highway Administration, 2025)</w:t>
          </w:r>
          <w:r w:rsidR="002B58AB">
            <w:rPr>
              <w:rFonts w:eastAsia="Times New Roman" w:cs="Times New Roman"/>
            </w:rPr>
            <w:fldChar w:fldCharType="end"/>
          </w:r>
        </w:sdtContent>
      </w:sdt>
    </w:p>
    <w:p w14:paraId="75B16FEE" w14:textId="5CE7A030" w:rsidR="009A59C3" w:rsidRDefault="00CB3E6E" w:rsidP="00CB3E6E">
      <w:pPr>
        <w:spacing w:before="0" w:after="160" w:line="259" w:lineRule="auto"/>
        <w:jc w:val="left"/>
        <w:rPr>
          <w:rFonts w:eastAsia="Times New Roman" w:cs="Times New Roman"/>
        </w:rPr>
      </w:pPr>
      <w:r>
        <w:rPr>
          <w:rFonts w:eastAsia="Times New Roman" w:cs="Times New Roman"/>
        </w:rPr>
        <w:br w:type="page"/>
      </w:r>
    </w:p>
    <w:p w14:paraId="737CCB80" w14:textId="465B1C0E" w:rsidR="002971E7" w:rsidRDefault="002971E7" w:rsidP="00E96252">
      <w:pPr>
        <w:pStyle w:val="Heading2"/>
        <w:rPr>
          <w:rFonts w:eastAsia="Times New Roman"/>
        </w:rPr>
      </w:pPr>
      <w:bookmarkStart w:id="7" w:name="_Toc209886798"/>
      <w:bookmarkStart w:id="8" w:name="_Toc212293548"/>
      <w:r>
        <w:rPr>
          <w:rFonts w:eastAsia="Times New Roman"/>
        </w:rPr>
        <w:lastRenderedPageBreak/>
        <w:t>Literature Context and Gaps</w:t>
      </w:r>
      <w:bookmarkEnd w:id="7"/>
      <w:bookmarkEnd w:id="8"/>
    </w:p>
    <w:p w14:paraId="0BEC5007" w14:textId="03C6E3CE" w:rsidR="002971E7" w:rsidRDefault="002971E7" w:rsidP="00E96252">
      <w:pPr>
        <w:spacing w:after="0"/>
      </w:pPr>
      <w:r w:rsidRPr="005762E1">
        <w:t>Research on transportation and road safety apps highlights the importance of live hazard updates for drivers. However, existing solutions are either tied to expensive in-car systems or fail to provide a seamless mobile experience. This project addresses that gap by making safety-focused features more accessible via a mobile app.</w:t>
      </w:r>
    </w:p>
    <w:p w14:paraId="018C5BE0" w14:textId="3A81BB47" w:rsidR="002971E7" w:rsidRPr="002971E7" w:rsidRDefault="002971E7" w:rsidP="00E96252">
      <w:pPr>
        <w:pStyle w:val="Heading2"/>
      </w:pPr>
      <w:bookmarkStart w:id="9" w:name="_Toc209886799"/>
      <w:bookmarkStart w:id="10" w:name="_Toc212293549"/>
      <w:r>
        <w:t>Project as a Solution</w:t>
      </w:r>
      <w:bookmarkEnd w:id="9"/>
      <w:bookmarkEnd w:id="10"/>
    </w:p>
    <w:p w14:paraId="27E57FB9" w14:textId="708CADD7" w:rsidR="002971E7" w:rsidRDefault="002971E7" w:rsidP="00097A1B">
      <w:pPr>
        <w:spacing w:before="0" w:after="0"/>
      </w:pPr>
      <w:r w:rsidRPr="6805D259">
        <w:t xml:space="preserve">The </w:t>
      </w:r>
      <w:r w:rsidR="00097A1B">
        <w:t>weather driver mobile app is designed to make driving safer by combining Google Maps navigation with real-time weather hazard alerts. The app not only provides directions through Google Maps but also delivers timely warnings about severe weather conditions and potential hazards. By receiving these alerts, users can make safer route choices during their trips. In addition, the app will be hosted on AWS to ensure it remains scalable, reliable, and accessible</w:t>
      </w:r>
      <w:r w:rsidR="004D6EE6">
        <w:t xml:space="preserve"> anytime</w:t>
      </w:r>
      <w:r w:rsidR="00097A1B">
        <w:t>.</w:t>
      </w:r>
    </w:p>
    <w:p w14:paraId="7D08C76C" w14:textId="1DFA6FB5" w:rsidR="00DA16C0" w:rsidRDefault="00DA16C0" w:rsidP="0099299C">
      <w:pPr>
        <w:pStyle w:val="Heading2"/>
      </w:pPr>
      <w:bookmarkStart w:id="11" w:name="_Toc209886800"/>
      <w:bookmarkStart w:id="12" w:name="_Toc212293550"/>
      <w:r w:rsidRPr="005762E1">
        <w:t>Assumptions &amp; Hypotheses</w:t>
      </w:r>
      <w:bookmarkEnd w:id="11"/>
      <w:bookmarkEnd w:id="12"/>
    </w:p>
    <w:p w14:paraId="13C025C5" w14:textId="483F2A8D" w:rsidR="00DA16C0" w:rsidRDefault="1198D649" w:rsidP="500867BA">
      <w:r w:rsidRPr="500867BA">
        <w:rPr>
          <w:rFonts w:eastAsia="Times New Roman" w:cs="Times New Roman"/>
        </w:rPr>
        <w:t>Several assumptions and hypotheses have been considered while working on the Weather Driver project. We assume that mobile app users will benefit from receiving real-time weather hazard alerts integrated with navigation. By combining Google Maps with weather APIs such as the National Oceanic and Atmospheric Administration (NOAA), the app is expected to reduce travel risks and support safer decision-making. Furthermore, hosting the cross-platform mobile application on AWS will ensure scalable, reliable, and consistent access to these services.</w:t>
      </w:r>
    </w:p>
    <w:p w14:paraId="5A01C55D" w14:textId="39AEC314" w:rsidR="00DA16C0" w:rsidRPr="005762E1" w:rsidRDefault="00DA16C0" w:rsidP="0099299C">
      <w:pPr>
        <w:pStyle w:val="Heading2"/>
      </w:pPr>
      <w:bookmarkStart w:id="13" w:name="_Toc209886801"/>
      <w:bookmarkStart w:id="14" w:name="_Toc212293551"/>
      <w:r>
        <w:t>Benefits</w:t>
      </w:r>
      <w:bookmarkEnd w:id="13"/>
      <w:bookmarkEnd w:id="14"/>
    </w:p>
    <w:p w14:paraId="0C8939E4" w14:textId="44F1697D" w:rsidR="00387F92" w:rsidRDefault="00DA16C0" w:rsidP="0099299C">
      <w:r w:rsidRPr="6805D259">
        <w:t>This solution will improve driver safety, increase weather awareness, and provide a foundation for future growth through ad revenue and feature expansion.</w:t>
      </w:r>
    </w:p>
    <w:p w14:paraId="0BF85297" w14:textId="77777777" w:rsidR="00387F92" w:rsidRDefault="00387F92">
      <w:pPr>
        <w:spacing w:before="0" w:after="160" w:line="259" w:lineRule="auto"/>
      </w:pPr>
      <w:r>
        <w:br w:type="page"/>
      </w:r>
    </w:p>
    <w:p w14:paraId="203FBC4A" w14:textId="3D853E8A" w:rsidR="00ED1595" w:rsidRPr="0099299C" w:rsidRDefault="00DA16C0" w:rsidP="0099299C">
      <w:pPr>
        <w:pStyle w:val="Heading1"/>
      </w:pPr>
      <w:bookmarkStart w:id="15" w:name="_Toc209886802"/>
      <w:bookmarkStart w:id="16" w:name="_Toc212293552"/>
      <w:r w:rsidRPr="0099299C">
        <w:lastRenderedPageBreak/>
        <w:t>Proposed Research Project</w:t>
      </w:r>
      <w:bookmarkEnd w:id="15"/>
      <w:bookmarkEnd w:id="16"/>
    </w:p>
    <w:p w14:paraId="2CE58FBD" w14:textId="50080A66" w:rsidR="00851FFB" w:rsidRPr="0099299C" w:rsidRDefault="00851FFB" w:rsidP="0099299C">
      <w:pPr>
        <w:pStyle w:val="Heading2"/>
      </w:pPr>
      <w:bookmarkStart w:id="17" w:name="_Toc209886803"/>
      <w:bookmarkStart w:id="18" w:name="_Toc212293553"/>
      <w:r w:rsidRPr="0099299C">
        <w:t>Design and Objectives</w:t>
      </w:r>
      <w:bookmarkEnd w:id="17"/>
      <w:bookmarkEnd w:id="18"/>
    </w:p>
    <w:p w14:paraId="218ADB93" w14:textId="279655C1" w:rsidR="00851FFB" w:rsidRDefault="00851FFB" w:rsidP="00881DF3">
      <w:r>
        <w:t xml:space="preserve">Our project is designed as applied research, which means we are building something practical that will be tested in the real world. The main goals are to create a mobile app that combines navigation with live weather hazard alerts, </w:t>
      </w:r>
      <w:r w:rsidR="072B96B6">
        <w:t>expands</w:t>
      </w:r>
      <w:r>
        <w:t xml:space="preserve"> it with useful features like gas stations, toll passes, a speedometer, settings, and notifications, and </w:t>
      </w:r>
      <w:r w:rsidR="38EAAC4D">
        <w:t>ensures</w:t>
      </w:r>
      <w:r>
        <w:t xml:space="preserve"> it runs smoothly and reliably.</w:t>
      </w:r>
    </w:p>
    <w:p w14:paraId="78B7D51B" w14:textId="15C93D6D" w:rsidR="00ED1595" w:rsidRPr="0099299C" w:rsidRDefault="00851FFB" w:rsidP="0099299C">
      <w:pPr>
        <w:pStyle w:val="Heading3"/>
      </w:pPr>
      <w:bookmarkStart w:id="19" w:name="_Toc209886804"/>
      <w:bookmarkStart w:id="20" w:name="_Toc212293554"/>
      <w:r w:rsidRPr="0099299C">
        <w:t>Aims</w:t>
      </w:r>
      <w:bookmarkEnd w:id="19"/>
      <w:bookmarkEnd w:id="20"/>
    </w:p>
    <w:p w14:paraId="0CD0A58D" w14:textId="77777777" w:rsidR="00851FFB" w:rsidRPr="005762E1" w:rsidRDefault="00851FFB" w:rsidP="00851FFB">
      <w:pPr>
        <w:rPr>
          <w:rFonts w:eastAsia="Times New Roman" w:cs="Times New Roman"/>
        </w:rPr>
      </w:pPr>
      <w:r w:rsidRPr="6805D259">
        <w:rPr>
          <w:rFonts w:eastAsia="Times New Roman" w:cs="Times New Roman"/>
        </w:rPr>
        <w:t>To develop and deploy a mobile app that enhances road safety by integrating navigation with real-time weather warnings.</w:t>
      </w:r>
    </w:p>
    <w:p w14:paraId="5FE0A8FA" w14:textId="2D02B2C6" w:rsidR="00ED1595" w:rsidRPr="0099299C" w:rsidRDefault="00851FFB" w:rsidP="0099299C">
      <w:pPr>
        <w:pStyle w:val="Heading3"/>
      </w:pPr>
      <w:bookmarkStart w:id="21" w:name="_Toc209886805"/>
      <w:bookmarkStart w:id="22" w:name="_Toc212293555"/>
      <w:r w:rsidRPr="0099299C">
        <w:t>Objectives</w:t>
      </w:r>
      <w:bookmarkEnd w:id="21"/>
      <w:bookmarkEnd w:id="22"/>
    </w:p>
    <w:p w14:paraId="6A5626F0" w14:textId="3C11775E" w:rsidR="002F683C" w:rsidRPr="002F683C" w:rsidRDefault="002F683C" w:rsidP="002F683C">
      <w:r>
        <w:t>A project should have clear objectives going forward, similarly we discussed objectives with the client and described them as below:</w:t>
      </w:r>
    </w:p>
    <w:p w14:paraId="297E5BEC" w14:textId="77777777" w:rsidR="00851FFB" w:rsidRPr="005762E1" w:rsidRDefault="00851FFB" w:rsidP="00C17DA6">
      <w:pPr>
        <w:numPr>
          <w:ilvl w:val="0"/>
          <w:numId w:val="1"/>
        </w:numPr>
        <w:spacing w:before="0" w:after="160" w:line="259" w:lineRule="auto"/>
      </w:pPr>
      <w:r w:rsidRPr="005762E1">
        <w:t>Implement frontend in React Native using existing Figma designs.</w:t>
      </w:r>
    </w:p>
    <w:p w14:paraId="6F994034" w14:textId="77777777" w:rsidR="00851FFB" w:rsidRPr="005762E1" w:rsidRDefault="00851FFB" w:rsidP="00C17DA6">
      <w:pPr>
        <w:numPr>
          <w:ilvl w:val="0"/>
          <w:numId w:val="1"/>
        </w:numPr>
        <w:spacing w:before="0" w:after="160" w:line="259" w:lineRule="auto"/>
      </w:pPr>
      <w:r w:rsidRPr="005762E1">
        <w:t>Integrate Google Maps API for directions and hazard overlays.</w:t>
      </w:r>
    </w:p>
    <w:p w14:paraId="6540F211" w14:textId="3E8EC782" w:rsidR="00851FFB" w:rsidRPr="005762E1" w:rsidRDefault="00851FFB" w:rsidP="00C17DA6">
      <w:pPr>
        <w:numPr>
          <w:ilvl w:val="0"/>
          <w:numId w:val="1"/>
        </w:numPr>
        <w:spacing w:before="0" w:after="160" w:line="259" w:lineRule="auto"/>
      </w:pPr>
      <w:r w:rsidRPr="005762E1">
        <w:t xml:space="preserve">Add weather API </w:t>
      </w:r>
      <w:r w:rsidR="000F6921">
        <w:t xml:space="preserve">(NOAA) </w:t>
      </w:r>
      <w:r w:rsidRPr="005762E1">
        <w:t>integration for real-time alerts.</w:t>
      </w:r>
    </w:p>
    <w:p w14:paraId="079354AA" w14:textId="77777777" w:rsidR="00851FFB" w:rsidRPr="005762E1" w:rsidRDefault="00851FFB" w:rsidP="00C17DA6">
      <w:pPr>
        <w:numPr>
          <w:ilvl w:val="0"/>
          <w:numId w:val="1"/>
        </w:numPr>
        <w:spacing w:before="0" w:after="160" w:line="259" w:lineRule="auto"/>
      </w:pPr>
      <w:r w:rsidRPr="005762E1">
        <w:t>Connect to existing backend and database.</w:t>
      </w:r>
    </w:p>
    <w:p w14:paraId="3A23B31C" w14:textId="77777777" w:rsidR="00851FFB" w:rsidRPr="005762E1" w:rsidRDefault="00851FFB" w:rsidP="00C17DA6">
      <w:pPr>
        <w:numPr>
          <w:ilvl w:val="0"/>
          <w:numId w:val="1"/>
        </w:numPr>
        <w:spacing w:before="0" w:after="160" w:line="259" w:lineRule="auto"/>
      </w:pPr>
      <w:r w:rsidRPr="005762E1">
        <w:t>Deploy on AWS for scalability and availability.</w:t>
      </w:r>
    </w:p>
    <w:p w14:paraId="0E40BBAE" w14:textId="32613372" w:rsidR="00ED1595" w:rsidRDefault="00851FFB" w:rsidP="00C17DA6">
      <w:pPr>
        <w:pStyle w:val="ListParagraph"/>
        <w:numPr>
          <w:ilvl w:val="0"/>
          <w:numId w:val="1"/>
        </w:numPr>
      </w:pPr>
      <w:r w:rsidRPr="005762E1">
        <w:t xml:space="preserve">Deliver </w:t>
      </w:r>
      <w:r>
        <w:t xml:space="preserve">a </w:t>
      </w:r>
      <w:r w:rsidRPr="005762E1">
        <w:t>working app with technical and user documentation.</w:t>
      </w:r>
    </w:p>
    <w:p w14:paraId="38A59C91" w14:textId="75DF306C" w:rsidR="00ED1595" w:rsidRDefault="005C2C31" w:rsidP="0099299C">
      <w:pPr>
        <w:pStyle w:val="Heading2"/>
      </w:pPr>
      <w:bookmarkStart w:id="23" w:name="_Toc209886806"/>
      <w:bookmarkStart w:id="24" w:name="_Toc212293556"/>
      <w:r>
        <w:t>Methodology</w:t>
      </w:r>
      <w:bookmarkEnd w:id="23"/>
      <w:bookmarkEnd w:id="24"/>
    </w:p>
    <w:p w14:paraId="124B4926" w14:textId="69D70CE4" w:rsidR="00ED1595" w:rsidRPr="0099299C" w:rsidRDefault="00881DF3" w:rsidP="0099299C">
      <w:pPr>
        <w:pStyle w:val="Heading3"/>
      </w:pPr>
      <w:bookmarkStart w:id="25" w:name="_Toc209886807"/>
      <w:bookmarkStart w:id="26" w:name="_Toc212293557"/>
      <w:r w:rsidRPr="0099299C">
        <w:t>Considered Methodologies</w:t>
      </w:r>
      <w:bookmarkEnd w:id="25"/>
      <w:bookmarkEnd w:id="26"/>
    </w:p>
    <w:p w14:paraId="08AABF58" w14:textId="4547B7B3" w:rsidR="008571B5" w:rsidRPr="00F57196" w:rsidRDefault="003513D0" w:rsidP="1B7E3C51">
      <w:pPr>
        <w:spacing w:after="240"/>
        <w:rPr>
          <w:rFonts w:eastAsia="Times New Roman" w:cs="Times New Roman"/>
        </w:rPr>
      </w:pPr>
      <w:r w:rsidRPr="0DB3C0AF">
        <w:rPr>
          <w:rFonts w:eastAsia="Times New Roman" w:cs="Times New Roman"/>
        </w:rPr>
        <w:t xml:space="preserve">Before initiating the project, a software methodology is important to </w:t>
      </w:r>
      <w:r w:rsidR="175CCE8E" w:rsidRPr="0DB3C0AF">
        <w:rPr>
          <w:rFonts w:eastAsia="Times New Roman" w:cs="Times New Roman"/>
        </w:rPr>
        <w:t>consider</w:t>
      </w:r>
      <w:r w:rsidR="007B1A00" w:rsidRPr="0DB3C0AF">
        <w:rPr>
          <w:rFonts w:eastAsia="Times New Roman" w:cs="Times New Roman"/>
        </w:rPr>
        <w:t xml:space="preserve"> successful completion of the project. In this project, we have considered</w:t>
      </w:r>
      <w:r w:rsidR="00C968B6" w:rsidRPr="0DB3C0AF">
        <w:rPr>
          <w:rFonts w:eastAsia="Times New Roman" w:cs="Times New Roman"/>
        </w:rPr>
        <w:t xml:space="preserve"> several</w:t>
      </w:r>
      <w:r w:rsidR="007B1A00" w:rsidRPr="0DB3C0AF">
        <w:rPr>
          <w:rFonts w:eastAsia="Times New Roman" w:cs="Times New Roman"/>
        </w:rPr>
        <w:t xml:space="preserve"> </w:t>
      </w:r>
      <w:r w:rsidR="00F57196" w:rsidRPr="0DB3C0AF">
        <w:rPr>
          <w:rFonts w:eastAsia="Times New Roman" w:cs="Times New Roman"/>
        </w:rPr>
        <w:t>methodologies,</w:t>
      </w:r>
      <w:r w:rsidR="00C968B6" w:rsidRPr="0DB3C0AF">
        <w:rPr>
          <w:rFonts w:eastAsia="Times New Roman" w:cs="Times New Roman"/>
        </w:rPr>
        <w:t xml:space="preserve"> </w:t>
      </w:r>
      <w:r w:rsidR="00FB7E11" w:rsidRPr="0DB3C0AF">
        <w:rPr>
          <w:rFonts w:eastAsia="Times New Roman" w:cs="Times New Roman"/>
        </w:rPr>
        <w:t>and they are</w:t>
      </w:r>
      <w:r w:rsidR="131F0A79" w:rsidRPr="0DB3C0AF">
        <w:rPr>
          <w:rFonts w:eastAsia="Times New Roman" w:cs="Times New Roman"/>
        </w:rPr>
        <w:t xml:space="preserve"> w</w:t>
      </w:r>
      <w:r w:rsidR="00881DF3" w:rsidRPr="0DB3C0AF">
        <w:rPr>
          <w:rFonts w:eastAsia="Times New Roman" w:cs="Times New Roman"/>
        </w:rPr>
        <w:t xml:space="preserve">aterfall </w:t>
      </w:r>
      <w:r w:rsidR="3BB7A770" w:rsidRPr="0DB3C0AF">
        <w:rPr>
          <w:rFonts w:eastAsia="Times New Roman" w:cs="Times New Roman"/>
        </w:rPr>
        <w:t>methodologies which have c</w:t>
      </w:r>
      <w:r w:rsidR="00881DF3" w:rsidRPr="0DB3C0AF">
        <w:rPr>
          <w:rFonts w:eastAsia="Times New Roman" w:cs="Times New Roman"/>
        </w:rPr>
        <w:t xml:space="preserve">lear structure but </w:t>
      </w:r>
      <w:r w:rsidR="0D676E52" w:rsidRPr="0DB3C0AF">
        <w:rPr>
          <w:rFonts w:eastAsia="Times New Roman" w:cs="Times New Roman"/>
        </w:rPr>
        <w:t>are inflexible</w:t>
      </w:r>
      <w:r w:rsidR="00881DF3" w:rsidRPr="0DB3C0AF">
        <w:rPr>
          <w:rFonts w:eastAsia="Times New Roman" w:cs="Times New Roman"/>
        </w:rPr>
        <w:t xml:space="preserve"> for mid-project changes</w:t>
      </w:r>
      <w:r w:rsidR="5CCFA2F7" w:rsidRPr="0DB3C0AF">
        <w:rPr>
          <w:rFonts w:eastAsia="Times New Roman" w:cs="Times New Roman"/>
        </w:rPr>
        <w:t xml:space="preserve"> and second is agile methodologies which is</w:t>
      </w:r>
      <w:r w:rsidR="48E4CF0E" w:rsidRPr="0DB3C0AF">
        <w:rPr>
          <w:rFonts w:eastAsia="Times New Roman" w:cs="Times New Roman"/>
        </w:rPr>
        <w:t xml:space="preserve"> Iterative, ideal for student projects.</w:t>
      </w:r>
    </w:p>
    <w:p w14:paraId="173561C4" w14:textId="62406C21" w:rsidR="00ED1595" w:rsidRDefault="00881DF3" w:rsidP="0099299C">
      <w:pPr>
        <w:pStyle w:val="Heading3"/>
      </w:pPr>
      <w:bookmarkStart w:id="27" w:name="_Toc209886808"/>
      <w:bookmarkStart w:id="28" w:name="_Toc212293558"/>
      <w:r>
        <w:lastRenderedPageBreak/>
        <w:t>Selected Methodology</w:t>
      </w:r>
      <w:r w:rsidR="006A0684">
        <w:t xml:space="preserve">: </w:t>
      </w:r>
      <w:r>
        <w:t>Agile with Scrum</w:t>
      </w:r>
      <w:bookmarkEnd w:id="27"/>
      <w:bookmarkEnd w:id="28"/>
    </w:p>
    <w:p w14:paraId="2C15B082" w14:textId="0796CD24" w:rsidR="00881DF3" w:rsidRPr="00FE4367" w:rsidRDefault="00881DF3" w:rsidP="000C402F">
      <w:r>
        <w:t>We chose the Agile methodology because it focuses on flexibility, teamwork, and delivering results step by step. To implement Agile, we will follow the Scrum framework, which organizes our work into sprints. In each sprint, we will plan tasks, develop features, test them, and then review what we achieved. Scrum also emphasizes roles and ceremonies:</w:t>
      </w:r>
    </w:p>
    <w:p w14:paraId="7B43894B" w14:textId="275BCB66" w:rsidR="00881DF3" w:rsidRPr="00FE4367" w:rsidRDefault="00881DF3" w:rsidP="324D66F5">
      <w:r w:rsidRPr="1B7E3C51">
        <w:rPr>
          <w:b/>
          <w:bCs/>
        </w:rPr>
        <w:t>Scrum Roles:</w:t>
      </w:r>
      <w:r>
        <w:t xml:space="preserve"> Our team will act as the development team, with one person taking on the role of Scrum Master to keep meetings and progress on track</w:t>
      </w:r>
      <w:r w:rsidR="000C402F">
        <w:t xml:space="preserve">, </w:t>
      </w:r>
      <w:r>
        <w:t>another as Product Owner responsible for prioritizing features from the backlog</w:t>
      </w:r>
      <w:r w:rsidR="54F767A3">
        <w:t xml:space="preserve"> </w:t>
      </w:r>
      <w:r>
        <w:t xml:space="preserve">and </w:t>
      </w:r>
      <w:r w:rsidR="000C402F">
        <w:t xml:space="preserve">the </w:t>
      </w:r>
      <w:r>
        <w:t>development team.</w:t>
      </w:r>
    </w:p>
    <w:p w14:paraId="61BA19AF" w14:textId="03C76365" w:rsidR="00881DF3" w:rsidRPr="00881DF3" w:rsidRDefault="00881DF3" w:rsidP="324D66F5">
      <w:r w:rsidRPr="000C402F">
        <w:rPr>
          <w:b/>
          <w:bCs/>
        </w:rPr>
        <w:t>Scrum Ceremonies:</w:t>
      </w:r>
      <w:r w:rsidRPr="00FE4367">
        <w:t xml:space="preserve"> We will have short weekly standups to share progress, sprint planning meetings to assign tasks, sprint reviews to demo completed work, and retrospectives to discuss improvements.</w:t>
      </w:r>
    </w:p>
    <w:p w14:paraId="4E5E6CA9" w14:textId="383BCB69" w:rsidR="000C402F" w:rsidRPr="000C402F" w:rsidRDefault="000C402F" w:rsidP="0099299C">
      <w:pPr>
        <w:pStyle w:val="Heading3"/>
      </w:pPr>
      <w:bookmarkStart w:id="29" w:name="_Toc209886809"/>
      <w:bookmarkStart w:id="30" w:name="_Toc212293559"/>
      <w:r>
        <w:t xml:space="preserve">Why Agile </w:t>
      </w:r>
      <w:r w:rsidR="635B4F57">
        <w:t>with</w:t>
      </w:r>
      <w:r>
        <w:t xml:space="preserve"> Scrum</w:t>
      </w:r>
      <w:bookmarkEnd w:id="29"/>
      <w:bookmarkEnd w:id="30"/>
    </w:p>
    <w:p w14:paraId="19EDBEFA" w14:textId="41B5C7DD" w:rsidR="008571B5" w:rsidRDefault="590E6B48" w:rsidP="194C39A0">
      <w:r>
        <w:t>Scrum is well-suited for our project because it allows us to focus on one feature at a time (like maps first, then weather, then gas stations, and so on), while still delivering working parts of the app regularly. It also helps us stay flexible if we face technical issues with APIs or integrations, since we can adjust priorities for the next sprint. With three team members, Scrum’s structure makes collaboration clearer, since each of us will have assigned tasks but still work closely together.</w:t>
      </w:r>
      <w:r w:rsidR="008408F7">
        <w:t xml:space="preserve"> </w:t>
      </w:r>
      <w:sdt>
        <w:sdtPr>
          <w:id w:val="-106513050"/>
          <w:citation/>
        </w:sdtPr>
        <w:sdtContent>
          <w:r w:rsidR="008408F7">
            <w:fldChar w:fldCharType="begin"/>
          </w:r>
          <w:r w:rsidR="008408F7">
            <w:instrText xml:space="preserve"> CITATION scr25 \l 1033 </w:instrText>
          </w:r>
          <w:r w:rsidR="008408F7">
            <w:fldChar w:fldCharType="separate"/>
          </w:r>
          <w:r w:rsidR="005062FB">
            <w:rPr>
              <w:noProof/>
            </w:rPr>
            <w:t>(scrumstudy.com, 2025)</w:t>
          </w:r>
          <w:r w:rsidR="008408F7">
            <w:fldChar w:fldCharType="end"/>
          </w:r>
        </w:sdtContent>
      </w:sdt>
    </w:p>
    <w:p w14:paraId="42ED14F0" w14:textId="69194810" w:rsidR="00ED1595" w:rsidRDefault="000C402F" w:rsidP="0099299C">
      <w:pPr>
        <w:pStyle w:val="Heading2"/>
      </w:pPr>
      <w:bookmarkStart w:id="31" w:name="_Toc209886810"/>
      <w:bookmarkStart w:id="32" w:name="_Toc212293560"/>
      <w:r>
        <w:t>Phases of Agile</w:t>
      </w:r>
      <w:bookmarkEnd w:id="31"/>
      <w:bookmarkEnd w:id="32"/>
    </w:p>
    <w:p w14:paraId="57D6D660" w14:textId="6BC0F2A4" w:rsidR="00236554" w:rsidRPr="00FE4367" w:rsidRDefault="007853AC" w:rsidP="00D33D46">
      <w:r w:rsidRPr="00FE4367">
        <w:t xml:space="preserve">Our Scrum-based Agile process will still follow the main </w:t>
      </w:r>
      <w:r w:rsidRPr="007853AC">
        <w:t>SDLC phases</w:t>
      </w:r>
      <w:r w:rsidRPr="00FE4367">
        <w:t>, but in an iterative loop:</w:t>
      </w:r>
    </w:p>
    <w:p w14:paraId="73992CAD" w14:textId="738A4116" w:rsidR="007853AC" w:rsidRPr="00FE4367" w:rsidRDefault="007853AC" w:rsidP="0099299C">
      <w:pPr>
        <w:pStyle w:val="Heading3"/>
      </w:pPr>
      <w:bookmarkStart w:id="33" w:name="_Toc209886811"/>
      <w:bookmarkStart w:id="34" w:name="_Toc212293561"/>
      <w:r w:rsidRPr="00FE4367">
        <w:t>Initiate</w:t>
      </w:r>
      <w:bookmarkEnd w:id="33"/>
      <w:bookmarkEnd w:id="34"/>
    </w:p>
    <w:p w14:paraId="6C70E5D9" w14:textId="15C42E1E" w:rsidR="007853AC" w:rsidRPr="00FE4367" w:rsidRDefault="007853AC" w:rsidP="00D33D46">
      <w:r>
        <w:t xml:space="preserve">In this phase, we will set the foundation of the project. Our project vision is to build a driver-focused mobile app that combines navigation with real-time weather hazard alerts and other helpful tools. Within our team, one member will take the role of Product Owner to manage the backlog and </w:t>
      </w:r>
      <w:r w:rsidR="31526445">
        <w:t>priorities;</w:t>
      </w:r>
      <w:r>
        <w:t xml:space="preserve"> another will be the Scrum Master to facilitate meetings, and all three of us will work as the development team. We will start by defining the main features, such as </w:t>
      </w:r>
      <w:r>
        <w:lastRenderedPageBreak/>
        <w:t>navigation, weather alerts, gas stations, toll passes, notifications, and a speedometer, then organize them into a prioritized backlog and plan the release to be completed within our 10-week timeline.</w:t>
      </w:r>
    </w:p>
    <w:p w14:paraId="422E95E4" w14:textId="20D8371C" w:rsidR="007853AC" w:rsidRPr="00FE4367" w:rsidRDefault="007853AC" w:rsidP="0099299C">
      <w:pPr>
        <w:pStyle w:val="Heading3"/>
      </w:pPr>
      <w:bookmarkStart w:id="35" w:name="_Toc209886812"/>
      <w:bookmarkStart w:id="36" w:name="_Toc212293562"/>
      <w:r w:rsidRPr="00FE4367">
        <w:t>Plan and Estimate</w:t>
      </w:r>
      <w:bookmarkEnd w:id="35"/>
      <w:bookmarkEnd w:id="36"/>
    </w:p>
    <w:p w14:paraId="10392093" w14:textId="21C6F21C" w:rsidR="007853AC" w:rsidRPr="00FE4367" w:rsidRDefault="007853AC" w:rsidP="0099299C">
      <w:pPr>
        <w:spacing w:before="0" w:after="160"/>
      </w:pPr>
      <w:r w:rsidRPr="00FE4367">
        <w:t>In this phase, we will define the main Epics for our project, such as navigation, weather alerts, gas stations, toll passes, notifications, and a speedometer. These Epics represent the big features of the app and will guide how we plan and organize our sprints.</w:t>
      </w:r>
    </w:p>
    <w:p w14:paraId="7AA36B95" w14:textId="6842D3D7" w:rsidR="007853AC" w:rsidRPr="00FE4367" w:rsidRDefault="007853AC" w:rsidP="0099299C">
      <w:pPr>
        <w:pStyle w:val="Heading3"/>
      </w:pPr>
      <w:bookmarkStart w:id="37" w:name="_Toc209886813"/>
      <w:bookmarkStart w:id="38" w:name="_Toc212293563"/>
      <w:r w:rsidRPr="00FE4367">
        <w:t>Implement</w:t>
      </w:r>
      <w:bookmarkEnd w:id="37"/>
      <w:bookmarkEnd w:id="38"/>
    </w:p>
    <w:p w14:paraId="6A633E91" w14:textId="66C5DDBB" w:rsidR="007853AC" w:rsidRPr="00FE4367" w:rsidRDefault="007853AC" w:rsidP="0099299C">
      <w:pPr>
        <w:spacing w:before="0" w:after="160"/>
      </w:pPr>
      <w:r w:rsidRPr="00FE4367">
        <w:t>This is where development happens. Each sprint (2 weeks) will focus on completing a set of features, along with unit testing to ensure they work correctly:</w:t>
      </w:r>
    </w:p>
    <w:p w14:paraId="7C644239" w14:textId="01969C13" w:rsidR="007853AC" w:rsidRDefault="007853AC" w:rsidP="324D66F5">
      <w:pPr>
        <w:spacing w:before="0" w:after="0"/>
      </w:pPr>
      <w:r w:rsidRPr="00FE4367">
        <w:rPr>
          <w:b/>
          <w:bCs/>
        </w:rPr>
        <w:t xml:space="preserve">Sprint </w:t>
      </w:r>
      <w:r w:rsidR="00362519">
        <w:rPr>
          <w:b/>
          <w:bCs/>
        </w:rPr>
        <w:t>0</w:t>
      </w:r>
      <w:r w:rsidRPr="00FE4367">
        <w:rPr>
          <w:b/>
          <w:bCs/>
        </w:rPr>
        <w:t>:</w:t>
      </w:r>
      <w:r w:rsidRPr="2E63F16F">
        <w:rPr>
          <w:b/>
        </w:rPr>
        <w:t xml:space="preserve"> </w:t>
      </w:r>
      <w:r w:rsidR="00362519">
        <w:t xml:space="preserve">Team Formation, Defining the project Scope, goals, and objectives, </w:t>
      </w:r>
      <w:r w:rsidR="2874571A">
        <w:t>defining</w:t>
      </w:r>
      <w:r w:rsidR="00362519">
        <w:t xml:space="preserve"> team roles, setting up the tools like JIRA, and working on the Project Proposal.</w:t>
      </w:r>
    </w:p>
    <w:p w14:paraId="05D7F04D" w14:textId="4FD84E16" w:rsidR="00362519" w:rsidRPr="00FE4367" w:rsidRDefault="00362519" w:rsidP="324D66F5">
      <w:pPr>
        <w:spacing w:before="0" w:after="0"/>
      </w:pPr>
      <w:r w:rsidRPr="00FE4367">
        <w:rPr>
          <w:b/>
          <w:bCs/>
        </w:rPr>
        <w:t>Sprint 1:</w:t>
      </w:r>
      <w:r w:rsidRPr="00FE4367">
        <w:t xml:space="preserve"> Set up the environment, repository, and AWS, implement navigation with Google Maps, analyze the existing system architecture</w:t>
      </w:r>
      <w:r>
        <w:t>,</w:t>
      </w:r>
      <w:r w:rsidRPr="00FE4367">
        <w:t xml:space="preserve"> and adjust the screen color (as per the Figma screens).</w:t>
      </w:r>
    </w:p>
    <w:p w14:paraId="2D4D8715" w14:textId="26DF06F5" w:rsidR="007853AC" w:rsidRPr="00FE4367" w:rsidRDefault="007853AC" w:rsidP="324D66F5">
      <w:pPr>
        <w:spacing w:before="0" w:after="0"/>
      </w:pPr>
      <w:r w:rsidRPr="0DB3C0AF">
        <w:rPr>
          <w:b/>
          <w:bCs/>
        </w:rPr>
        <w:t>Sprint 2:</w:t>
      </w:r>
      <w:r>
        <w:t xml:space="preserve"> Integrating the </w:t>
      </w:r>
      <w:r w:rsidR="039096DE">
        <w:t>weather of</w:t>
      </w:r>
      <w:r>
        <w:t xml:space="preserve"> API and hazard alerts, performing unit tests for API responses and alert displays, and creating the user profile.</w:t>
      </w:r>
    </w:p>
    <w:p w14:paraId="57A2EBA5" w14:textId="38D8381B" w:rsidR="007853AC" w:rsidRDefault="007853AC" w:rsidP="324D66F5">
      <w:pPr>
        <w:spacing w:before="0" w:after="0"/>
      </w:pPr>
      <w:r w:rsidRPr="00FE4367">
        <w:rPr>
          <w:b/>
          <w:bCs/>
        </w:rPr>
        <w:t xml:space="preserve">Sprint </w:t>
      </w:r>
      <w:r w:rsidR="00362519">
        <w:rPr>
          <w:b/>
          <w:bCs/>
        </w:rPr>
        <w:t>3</w:t>
      </w:r>
      <w:r w:rsidRPr="00FE4367">
        <w:rPr>
          <w:b/>
          <w:bCs/>
        </w:rPr>
        <w:t>:</w:t>
      </w:r>
      <w:r w:rsidRPr="00FE4367">
        <w:t xml:space="preserve"> Add features such as gas </w:t>
      </w:r>
      <w:r w:rsidR="00362519">
        <w:t>station locator</w:t>
      </w:r>
      <w:r w:rsidRPr="00FE4367">
        <w:t xml:space="preserve">, </w:t>
      </w:r>
      <w:r w:rsidR="00362519">
        <w:t>toll passes tracking,</w:t>
      </w:r>
      <w:r w:rsidRPr="00FE4367">
        <w:t xml:space="preserve"> with unit tests for each new feature.</w:t>
      </w:r>
    </w:p>
    <w:p w14:paraId="61D5FD1E" w14:textId="5490BC94" w:rsidR="00362519" w:rsidRPr="00FE4367" w:rsidRDefault="00362519" w:rsidP="324D66F5">
      <w:pPr>
        <w:spacing w:before="0" w:after="0"/>
      </w:pPr>
      <w:r w:rsidRPr="0DB3C0AF">
        <w:rPr>
          <w:b/>
          <w:bCs/>
        </w:rPr>
        <w:t>Sprint 4:</w:t>
      </w:r>
      <w:r>
        <w:t xml:space="preserve"> Developing the notifications and </w:t>
      </w:r>
      <w:r w:rsidR="0B6A2875">
        <w:t>settings of</w:t>
      </w:r>
      <w:r>
        <w:t xml:space="preserve"> screens, integrating them with the backend, and performing unit tests to ensure notification triggers and user preferences work correctly.</w:t>
      </w:r>
    </w:p>
    <w:p w14:paraId="2036F209" w14:textId="0CC8D278" w:rsidR="007853AC" w:rsidRPr="00FE4367" w:rsidRDefault="007853AC" w:rsidP="324D66F5">
      <w:pPr>
        <w:spacing w:before="0" w:after="160"/>
      </w:pPr>
      <w:r w:rsidRPr="00FE4367">
        <w:rPr>
          <w:b/>
          <w:bCs/>
        </w:rPr>
        <w:t>Sprint 5:</w:t>
      </w:r>
      <w:r w:rsidRPr="00FE4367">
        <w:t xml:space="preserve"> Carry out </w:t>
      </w:r>
      <w:r w:rsidR="00362519">
        <w:t xml:space="preserve">final user acceptance </w:t>
      </w:r>
      <w:r w:rsidRPr="00FE4367">
        <w:t>testing, fix bugs, complete final deployment, and prepare documentation</w:t>
      </w:r>
      <w:r w:rsidR="00362519">
        <w:t xml:space="preserve"> and product handover to the client.</w:t>
      </w:r>
    </w:p>
    <w:p w14:paraId="6EAEB0FF" w14:textId="6B18EA26" w:rsidR="007853AC" w:rsidRPr="00FE4367" w:rsidRDefault="007853AC" w:rsidP="00F25CF2">
      <w:pPr>
        <w:spacing w:before="0" w:after="160"/>
      </w:pPr>
      <w:r w:rsidRPr="00FE4367">
        <w:t>We will hold weekly standups to share progress and refine the backlog. </w:t>
      </w:r>
      <w:sdt>
        <w:sdtPr>
          <w:id w:val="1517727823"/>
          <w:citation/>
        </w:sdtPr>
        <w:sdtContent>
          <w:r w:rsidR="00715C47">
            <w:fldChar w:fldCharType="begin"/>
          </w:r>
          <w:r w:rsidR="00715C47">
            <w:instrText xml:space="preserve"> CITATION scr25 \l 1033 </w:instrText>
          </w:r>
          <w:r w:rsidR="00715C47">
            <w:fldChar w:fldCharType="separate"/>
          </w:r>
          <w:r w:rsidR="00715C47">
            <w:rPr>
              <w:noProof/>
            </w:rPr>
            <w:t>(scrumstudy.com, 2025)</w:t>
          </w:r>
          <w:r w:rsidR="00715C47">
            <w:fldChar w:fldCharType="end"/>
          </w:r>
        </w:sdtContent>
      </w:sdt>
    </w:p>
    <w:p w14:paraId="3EC9178E" w14:textId="2F75921C" w:rsidR="007853AC" w:rsidRPr="00FE4367" w:rsidRDefault="007853AC" w:rsidP="0099299C">
      <w:pPr>
        <w:pStyle w:val="Heading3"/>
      </w:pPr>
      <w:bookmarkStart w:id="39" w:name="_Toc209886814"/>
      <w:bookmarkStart w:id="40" w:name="_Toc212293564"/>
      <w:r w:rsidRPr="00FE4367">
        <w:t>Review and Retrospect</w:t>
      </w:r>
      <w:bookmarkEnd w:id="39"/>
      <w:bookmarkEnd w:id="40"/>
    </w:p>
    <w:p w14:paraId="7AAE3639" w14:textId="079901C1" w:rsidR="007853AC" w:rsidRPr="00F25CF2" w:rsidRDefault="08306F9E" w:rsidP="0DB3C0AF">
      <w:pPr>
        <w:spacing w:after="0"/>
        <w:rPr>
          <w:b/>
          <w:bCs/>
        </w:rPr>
      </w:pPr>
      <w:r w:rsidRPr="0DB3C0AF">
        <w:rPr>
          <w:rFonts w:eastAsia="Times New Roman" w:cs="Times New Roman"/>
        </w:rPr>
        <w:t>The project is divided into five sprints, and each sprint will include both a review and a retrospective. At the end of every sprint, the team will conduct</w:t>
      </w:r>
      <w:r w:rsidR="007853AC" w:rsidRPr="0DB3C0AF">
        <w:rPr>
          <w:rFonts w:eastAsia="Times New Roman" w:cs="Times New Roman"/>
        </w:rPr>
        <w:t xml:space="preserve"> a Sprint Review </w:t>
      </w:r>
      <w:r w:rsidRPr="0DB3C0AF">
        <w:rPr>
          <w:rFonts w:eastAsia="Times New Roman" w:cs="Times New Roman"/>
        </w:rPr>
        <w:t>to demonstrate</w:t>
      </w:r>
      <w:r w:rsidR="007853AC" w:rsidRPr="0DB3C0AF">
        <w:rPr>
          <w:rFonts w:eastAsia="Times New Roman" w:cs="Times New Roman"/>
        </w:rPr>
        <w:t xml:space="preserve"> the completed features</w:t>
      </w:r>
      <w:r w:rsidRPr="0DB3C0AF">
        <w:rPr>
          <w:rFonts w:eastAsia="Times New Roman" w:cs="Times New Roman"/>
        </w:rPr>
        <w:t xml:space="preserve"> and gather</w:t>
      </w:r>
      <w:r w:rsidR="007853AC" w:rsidRPr="0DB3C0AF">
        <w:rPr>
          <w:rFonts w:eastAsia="Times New Roman" w:cs="Times New Roman"/>
        </w:rPr>
        <w:t xml:space="preserve"> feedback from teammates, peers, and  instructor.</w:t>
      </w:r>
      <w:r w:rsidRPr="0DB3C0AF">
        <w:rPr>
          <w:rFonts w:eastAsia="Times New Roman" w:cs="Times New Roman"/>
        </w:rPr>
        <w:t xml:space="preserve"> This will </w:t>
      </w:r>
      <w:r w:rsidRPr="0DB3C0AF">
        <w:rPr>
          <w:rFonts w:eastAsia="Times New Roman" w:cs="Times New Roman"/>
        </w:rPr>
        <w:lastRenderedPageBreak/>
        <w:t xml:space="preserve">be followed by </w:t>
      </w:r>
      <w:r w:rsidR="007853AC" w:rsidRPr="0DB3C0AF">
        <w:rPr>
          <w:rFonts w:eastAsia="Times New Roman" w:cs="Times New Roman"/>
        </w:rPr>
        <w:t>a Sprint Retrospective</w:t>
      </w:r>
      <w:r w:rsidRPr="0DB3C0AF">
        <w:rPr>
          <w:rFonts w:eastAsia="Times New Roman" w:cs="Times New Roman"/>
        </w:rPr>
        <w:t>, where the team will</w:t>
      </w:r>
      <w:r w:rsidR="007853AC" w:rsidRPr="0DB3C0AF">
        <w:rPr>
          <w:rFonts w:eastAsia="Times New Roman" w:cs="Times New Roman"/>
        </w:rPr>
        <w:t xml:space="preserve"> reflect on what went well, identify </w:t>
      </w:r>
      <w:r w:rsidRPr="0DB3C0AF">
        <w:rPr>
          <w:rFonts w:eastAsia="Times New Roman" w:cs="Times New Roman"/>
        </w:rPr>
        <w:t xml:space="preserve">any </w:t>
      </w:r>
      <w:r w:rsidR="007853AC" w:rsidRPr="0DB3C0AF">
        <w:rPr>
          <w:rFonts w:eastAsia="Times New Roman" w:cs="Times New Roman"/>
        </w:rPr>
        <w:t>challenges</w:t>
      </w:r>
      <w:r w:rsidRPr="0DB3C0AF">
        <w:rPr>
          <w:rFonts w:eastAsia="Times New Roman" w:cs="Times New Roman"/>
        </w:rPr>
        <w:t xml:space="preserve"> faced</w:t>
      </w:r>
      <w:r w:rsidR="007853AC" w:rsidRPr="0DB3C0AF">
        <w:rPr>
          <w:rFonts w:eastAsia="Times New Roman" w:cs="Times New Roman"/>
        </w:rPr>
        <w:t xml:space="preserve">, and discuss </w:t>
      </w:r>
      <w:r w:rsidRPr="0DB3C0AF">
        <w:rPr>
          <w:rFonts w:eastAsia="Times New Roman" w:cs="Times New Roman"/>
        </w:rPr>
        <w:t>strategies for improvement in the upcoming sprint.</w:t>
      </w:r>
    </w:p>
    <w:p w14:paraId="08633461" w14:textId="6C2849F6" w:rsidR="007853AC" w:rsidRPr="00FE4367" w:rsidRDefault="007853AC" w:rsidP="0099299C">
      <w:pPr>
        <w:pStyle w:val="Heading3"/>
      </w:pPr>
      <w:bookmarkStart w:id="41" w:name="_Toc209886815"/>
      <w:bookmarkStart w:id="42" w:name="_Toc212293565"/>
      <w:r w:rsidRPr="00FE4367">
        <w:t>Release</w:t>
      </w:r>
      <w:bookmarkEnd w:id="41"/>
      <w:bookmarkEnd w:id="42"/>
    </w:p>
    <w:p w14:paraId="2C4A5146" w14:textId="4551B66F" w:rsidR="00A41095" w:rsidRPr="00D33D46" w:rsidRDefault="5553AD0D" w:rsidP="00A41095">
      <w:r w:rsidRPr="19183007">
        <w:t>While the sprints focus on development, a project is not complete until it is properly delivered and released to the client. Before the handover, tasks such as hosting the project on AWS, building test cases, and preparing documentation will be carried out to ensure a successful release. As part of the release phase, the team will deploy the working app on AWS and generate a test build</w:t>
      </w:r>
      <w:r w:rsidR="00A61A83">
        <w:t xml:space="preserve"> </w:t>
      </w:r>
      <w:r w:rsidRPr="19183007">
        <w:t>for users. The final delivery will include key features such as navigation, weather alerts, settings, notifications, and gas stations. In addition, both user documentation and technical documentation will be prepared to support future use and maintenance. Finally, the team will reflect on the lessons learned throughout the project, using these insights to guide future improvements or expansions of the app.</w:t>
      </w:r>
    </w:p>
    <w:p w14:paraId="1F1A231D" w14:textId="4F7FBD1A" w:rsidR="00D05B9A" w:rsidRDefault="00D05B9A" w:rsidP="0099299C">
      <w:pPr>
        <w:pStyle w:val="Heading2"/>
        <w:spacing w:before="0" w:after="0"/>
        <w:rPr>
          <w:rFonts w:eastAsia="Times New Roman"/>
        </w:rPr>
      </w:pPr>
      <w:bookmarkStart w:id="43" w:name="_Toc209886816"/>
      <w:bookmarkStart w:id="44" w:name="_Toc212293566"/>
      <w:r w:rsidRPr="6805D259">
        <w:rPr>
          <w:rFonts w:eastAsia="Times New Roman"/>
        </w:rPr>
        <w:t>Expected Outcomes and Deliverables</w:t>
      </w:r>
      <w:bookmarkEnd w:id="43"/>
      <w:bookmarkEnd w:id="44"/>
    </w:p>
    <w:p w14:paraId="48C1C45C" w14:textId="3AE9808E" w:rsidR="00D05B9A" w:rsidRDefault="00D05B9A" w:rsidP="0099299C">
      <w:pPr>
        <w:pStyle w:val="Heading3"/>
        <w:spacing w:before="0"/>
      </w:pPr>
      <w:bookmarkStart w:id="45" w:name="_Toc209886817"/>
      <w:bookmarkStart w:id="46" w:name="_Toc212293567"/>
      <w:r w:rsidRPr="00D05B9A">
        <w:t>Expected Outcomes</w:t>
      </w:r>
      <w:bookmarkEnd w:id="45"/>
      <w:bookmarkEnd w:id="46"/>
    </w:p>
    <w:p w14:paraId="3D27064F" w14:textId="3E2AE9C4" w:rsidR="00D05B9A" w:rsidRDefault="00381948" w:rsidP="379971EA">
      <w:pPr>
        <w:spacing w:after="240"/>
      </w:pPr>
      <w:r>
        <w:t>Before starting a project, a team sh</w:t>
      </w:r>
      <w:r w:rsidR="55C74B8B">
        <w:t>ould have</w:t>
      </w:r>
      <w:r>
        <w:t xml:space="preserve"> </w:t>
      </w:r>
      <w:r w:rsidR="00270C83">
        <w:t xml:space="preserve">clear </w:t>
      </w:r>
      <w:r w:rsidR="14130F34">
        <w:t>understanding of its</w:t>
      </w:r>
      <w:r w:rsidR="00270C83">
        <w:t xml:space="preserve"> aims and objectives also the </w:t>
      </w:r>
      <w:r w:rsidR="00FD1E9F">
        <w:t xml:space="preserve">expected outcomes, which </w:t>
      </w:r>
      <w:r w:rsidR="007D3F88">
        <w:t>are directed</w:t>
      </w:r>
      <w:r w:rsidR="00FD1E9F">
        <w:t xml:space="preserve"> towards the successful project and our expected outcomes are as:</w:t>
      </w:r>
      <w:r w:rsidR="1FFA2112">
        <w:t xml:space="preserve"> a</w:t>
      </w:r>
      <w:r w:rsidR="00774FE4">
        <w:t xml:space="preserve"> mobile app that alerts drivers about weather hazards</w:t>
      </w:r>
      <w:r w:rsidR="61C5731F">
        <w:t>, s</w:t>
      </w:r>
      <w:r w:rsidR="14502E6D">
        <w:t>eamless integration of mapping and real-time weather data</w:t>
      </w:r>
      <w:r w:rsidR="41E4D866">
        <w:t xml:space="preserve"> and a</w:t>
      </w:r>
      <w:r w:rsidR="00D05B9A">
        <w:t xml:space="preserve"> scalable</w:t>
      </w:r>
      <w:r w:rsidR="14502E6D">
        <w:t xml:space="preserve"> and</w:t>
      </w:r>
      <w:r w:rsidR="00D05B9A">
        <w:t xml:space="preserve"> deployable </w:t>
      </w:r>
      <w:r w:rsidR="14502E6D">
        <w:t>solution</w:t>
      </w:r>
      <w:r w:rsidR="00D05B9A">
        <w:t xml:space="preserve"> hosted on AWS.</w:t>
      </w:r>
    </w:p>
    <w:p w14:paraId="1D29DDCB" w14:textId="2AF58B53" w:rsidR="00D05B9A" w:rsidRDefault="00D05B9A" w:rsidP="0099299C">
      <w:pPr>
        <w:pStyle w:val="Heading3"/>
        <w:spacing w:after="0"/>
        <w:rPr>
          <w:rFonts w:eastAsia="Times New Roman"/>
        </w:rPr>
      </w:pPr>
      <w:bookmarkStart w:id="47" w:name="_Toc209886818"/>
      <w:bookmarkStart w:id="48" w:name="_Toc212293568"/>
      <w:r w:rsidRPr="6805D259">
        <w:rPr>
          <w:rFonts w:eastAsia="Times New Roman"/>
        </w:rPr>
        <w:t>Key Deliverables</w:t>
      </w:r>
      <w:bookmarkEnd w:id="47"/>
      <w:bookmarkEnd w:id="48"/>
    </w:p>
    <w:p w14:paraId="28196DDF" w14:textId="0C3203FA" w:rsidR="00E6614E" w:rsidRDefault="00A50DE4" w:rsidP="00A50DE4">
      <w:r>
        <w:t xml:space="preserve">In discussions with the client, the key deliverables for the project were clearly outlined. These include the implementation of the front end using React Native, incorporating core features such as navigation, location search, and hazard or weather warnings. The app will integrate Google Maps with weather APIs to provide real-time information for safer travel. Additionally, deployment scripts and setup will be prepared for AWS hosting to ensure scalability and reliability. The </w:t>
      </w:r>
      <w:r w:rsidR="00057E74">
        <w:t>outcome</w:t>
      </w:r>
      <w:r>
        <w:t xml:space="preserve"> will be a fully functional mobile application, delivered as an APK or test build. Alongside the application, comprehensive technical documentation, including setup guides and API references, will be provided, as well as user documentation to assist with app usage.</w:t>
      </w:r>
    </w:p>
    <w:p w14:paraId="26F63D5A" w14:textId="4A4B1185" w:rsidR="000C402F" w:rsidRDefault="00C47FF8" w:rsidP="0099299C">
      <w:pPr>
        <w:pStyle w:val="Heading2"/>
      </w:pPr>
      <w:bookmarkStart w:id="49" w:name="_Toc209886819"/>
      <w:bookmarkStart w:id="50" w:name="_Toc212293569"/>
      <w:r>
        <w:lastRenderedPageBreak/>
        <w:t>Resources Required</w:t>
      </w:r>
      <w:bookmarkEnd w:id="49"/>
      <w:bookmarkEnd w:id="50"/>
    </w:p>
    <w:p w14:paraId="35968026" w14:textId="28EEAA6C" w:rsidR="00C47FF8" w:rsidRDefault="00C47FF8" w:rsidP="0099299C">
      <w:pPr>
        <w:pStyle w:val="Heading3"/>
        <w:rPr>
          <w:rFonts w:eastAsia="Times New Roman"/>
        </w:rPr>
      </w:pPr>
      <w:bookmarkStart w:id="51" w:name="_Toc209886820"/>
      <w:bookmarkStart w:id="52" w:name="_Toc212293570"/>
      <w:r w:rsidRPr="6805D259">
        <w:rPr>
          <w:rFonts w:eastAsia="Times New Roman"/>
        </w:rPr>
        <w:t>Human Resources</w:t>
      </w:r>
      <w:bookmarkEnd w:id="51"/>
      <w:bookmarkEnd w:id="52"/>
    </w:p>
    <w:p w14:paraId="18CE87ED" w14:textId="304B19A3" w:rsidR="00C47FF8" w:rsidRDefault="00B41338" w:rsidP="00DA1768">
      <w:r>
        <w:t xml:space="preserve">A </w:t>
      </w:r>
      <w:r w:rsidR="00DA1768">
        <w:t>successful project requires adequate manpower to ensure timely completion. For this project, the team is composed of various roles, including React Native Developers, a Project Mentor, a UI/UX Designer, and a Backend Developer, each contributing their expertise to achieve the project’s objectives</w:t>
      </w:r>
      <w:r w:rsidR="00D3453B">
        <w:t>.</w:t>
      </w:r>
    </w:p>
    <w:p w14:paraId="4641578E" w14:textId="670CBEB5" w:rsidR="00C47FF8" w:rsidRDefault="00C47FF8" w:rsidP="0099299C">
      <w:pPr>
        <w:pStyle w:val="Heading3"/>
        <w:rPr>
          <w:rFonts w:eastAsia="Times New Roman"/>
        </w:rPr>
      </w:pPr>
      <w:bookmarkStart w:id="53" w:name="_Toc209886821"/>
      <w:bookmarkStart w:id="54" w:name="_Toc212293571"/>
      <w:r w:rsidRPr="6805D259">
        <w:rPr>
          <w:rFonts w:eastAsia="Times New Roman"/>
        </w:rPr>
        <w:t>Technologies And Tools</w:t>
      </w:r>
      <w:bookmarkEnd w:id="53"/>
      <w:bookmarkEnd w:id="54"/>
    </w:p>
    <w:p w14:paraId="20FF9C48" w14:textId="38720AA7" w:rsidR="00263C94" w:rsidRPr="00263C94" w:rsidRDefault="00263C94" w:rsidP="007D129E">
      <w:r>
        <w:t>The</w:t>
      </w:r>
      <w:r w:rsidR="00930856">
        <w:t xml:space="preserve"> key part of building a </w:t>
      </w:r>
      <w:r w:rsidR="002102E9">
        <w:t>software</w:t>
      </w:r>
      <w:r w:rsidR="00024E58">
        <w:t xml:space="preserve">/ </w:t>
      </w:r>
      <w:r w:rsidR="00930856">
        <w:t xml:space="preserve">app is </w:t>
      </w:r>
      <w:r w:rsidR="009B05B4">
        <w:t xml:space="preserve">understanding the technologies and tools to be used for </w:t>
      </w:r>
      <w:r w:rsidR="4EBF0E09">
        <w:t>development</w:t>
      </w:r>
      <w:r w:rsidR="002102E9">
        <w:t xml:space="preserve">. Here, </w:t>
      </w:r>
      <w:r w:rsidR="00024E58">
        <w:t xml:space="preserve">we discussed the tools </w:t>
      </w:r>
      <w:r w:rsidR="009A259B">
        <w:t>we’ll be using for the project.</w:t>
      </w:r>
    </w:p>
    <w:p w14:paraId="53C8AEDD" w14:textId="77777777" w:rsidR="00C47FF8" w:rsidRDefault="00C47FF8" w:rsidP="00C17DA6">
      <w:pPr>
        <w:pStyle w:val="ListParagraph"/>
        <w:numPr>
          <w:ilvl w:val="0"/>
          <w:numId w:val="2"/>
        </w:numPr>
      </w:pPr>
      <w:r w:rsidRPr="6805D259">
        <w:t>React Native</w:t>
      </w:r>
    </w:p>
    <w:p w14:paraId="54E92AAD" w14:textId="67AAF023" w:rsidR="00C47FF8" w:rsidRDefault="00C47FF8" w:rsidP="00C17DA6">
      <w:pPr>
        <w:pStyle w:val="ListParagraph"/>
        <w:numPr>
          <w:ilvl w:val="0"/>
          <w:numId w:val="2"/>
        </w:numPr>
      </w:pPr>
      <w:r w:rsidRPr="6805D259">
        <w:t xml:space="preserve">Expo, </w:t>
      </w:r>
      <w:r w:rsidR="3FFD85F1">
        <w:t>GitHub</w:t>
      </w:r>
      <w:r w:rsidRPr="6805D259">
        <w:t>, Postman</w:t>
      </w:r>
    </w:p>
    <w:p w14:paraId="10171940" w14:textId="77777777" w:rsidR="00C47FF8" w:rsidRDefault="00C47FF8" w:rsidP="00C17DA6">
      <w:pPr>
        <w:pStyle w:val="ListParagraph"/>
        <w:numPr>
          <w:ilvl w:val="0"/>
          <w:numId w:val="2"/>
        </w:numPr>
      </w:pPr>
      <w:r w:rsidRPr="6805D259">
        <w:t>Google Maps API, Weather APIs</w:t>
      </w:r>
    </w:p>
    <w:p w14:paraId="61305D07" w14:textId="77777777" w:rsidR="00C47FF8" w:rsidRDefault="00C47FF8" w:rsidP="00C17DA6">
      <w:pPr>
        <w:pStyle w:val="ListParagraph"/>
        <w:numPr>
          <w:ilvl w:val="0"/>
          <w:numId w:val="2"/>
        </w:numPr>
      </w:pPr>
      <w:r w:rsidRPr="6805D259">
        <w:t>Node.js/Express (backend)</w:t>
      </w:r>
    </w:p>
    <w:p w14:paraId="176DB8E7" w14:textId="77777777" w:rsidR="00C47FF8" w:rsidRDefault="00C47FF8" w:rsidP="00C17DA6">
      <w:pPr>
        <w:pStyle w:val="ListParagraph"/>
        <w:numPr>
          <w:ilvl w:val="0"/>
          <w:numId w:val="2"/>
        </w:numPr>
      </w:pPr>
      <w:r w:rsidRPr="6805D259">
        <w:t>MongoDB/MySQL (DB)</w:t>
      </w:r>
    </w:p>
    <w:p w14:paraId="675B23D9" w14:textId="693AC564" w:rsidR="00C47FF8" w:rsidRDefault="00C47FF8" w:rsidP="00C17DA6">
      <w:pPr>
        <w:pStyle w:val="ListParagraph"/>
        <w:numPr>
          <w:ilvl w:val="0"/>
          <w:numId w:val="2"/>
        </w:numPr>
      </w:pPr>
      <w:r>
        <w:t>AWS (EC2, S</w:t>
      </w:r>
      <w:r w:rsidR="3DC70F1F">
        <w:t>3, SQS</w:t>
      </w:r>
      <w:r>
        <w:t>)</w:t>
      </w:r>
    </w:p>
    <w:p w14:paraId="2E7B22EF" w14:textId="608E2C05" w:rsidR="00C47FF8" w:rsidRDefault="00C47FF8" w:rsidP="0099299C">
      <w:pPr>
        <w:pStyle w:val="Heading3"/>
        <w:rPr>
          <w:rFonts w:eastAsia="Times New Roman"/>
        </w:rPr>
      </w:pPr>
      <w:bookmarkStart w:id="55" w:name="_Toc209886822"/>
      <w:bookmarkStart w:id="56" w:name="_Toc212293572"/>
      <w:r w:rsidRPr="6805D259">
        <w:rPr>
          <w:rFonts w:eastAsia="Times New Roman"/>
        </w:rPr>
        <w:t>Other Resources</w:t>
      </w:r>
      <w:bookmarkEnd w:id="55"/>
      <w:bookmarkEnd w:id="56"/>
    </w:p>
    <w:p w14:paraId="7FD5E506" w14:textId="237389AF" w:rsidR="00220130" w:rsidRDefault="1D07317B" w:rsidP="5DE13125">
      <w:r w:rsidRPr="5DE13125">
        <w:rPr>
          <w:rFonts w:eastAsia="Times New Roman" w:cs="Times New Roman"/>
        </w:rPr>
        <w:t>The development process involves more than just writing code</w:t>
      </w:r>
      <w:r w:rsidRPr="55605930">
        <w:rPr>
          <w:rFonts w:eastAsia="Times New Roman" w:cs="Times New Roman"/>
        </w:rPr>
        <w:t>,</w:t>
      </w:r>
      <w:r w:rsidRPr="5DE13125">
        <w:rPr>
          <w:rFonts w:eastAsia="Times New Roman" w:cs="Times New Roman"/>
        </w:rPr>
        <w:t xml:space="preserve"> it also requires proper documentation, design resources, a suitable development environment, and mentorship. The team will rely on existing UI/UX documentation to guide design decisions, while development environments will include both local machines and AWS accounts for building and testing the application. In addition, weekly consultations with the project mentor will provide valuable guidance and support throughout the development cycle.</w:t>
      </w:r>
    </w:p>
    <w:p w14:paraId="37264738" w14:textId="4DF2F2F6" w:rsidR="002213EF" w:rsidRPr="00057E74" w:rsidRDefault="002213EF" w:rsidP="00220130">
      <w:pPr>
        <w:spacing w:before="0" w:after="160" w:line="259" w:lineRule="auto"/>
        <w:jc w:val="left"/>
        <w:rPr>
          <w:rFonts w:eastAsia="Times New Roman" w:cs="Times New Roman"/>
        </w:rPr>
      </w:pPr>
      <w:r>
        <w:rPr>
          <w:b/>
          <w:bCs/>
        </w:rPr>
        <w:br w:type="page"/>
      </w:r>
    </w:p>
    <w:p w14:paraId="5199DA63" w14:textId="23BB2E64" w:rsidR="000C402F" w:rsidRPr="0099299C" w:rsidRDefault="00DB48DB" w:rsidP="0099299C">
      <w:pPr>
        <w:pStyle w:val="Heading1"/>
      </w:pPr>
      <w:bookmarkStart w:id="57" w:name="_Toc209886824"/>
      <w:bookmarkStart w:id="58" w:name="_Toc212293573"/>
      <w:r w:rsidRPr="0099299C">
        <w:lastRenderedPageBreak/>
        <w:t>Project planning and Timeline</w:t>
      </w:r>
      <w:bookmarkEnd w:id="57"/>
      <w:bookmarkEnd w:id="58"/>
    </w:p>
    <w:p w14:paraId="254E5727" w14:textId="7F97C5D4" w:rsidR="00DB48DB" w:rsidRDefault="003C1934" w:rsidP="0099299C">
      <w:pPr>
        <w:pStyle w:val="Heading2"/>
      </w:pPr>
      <w:bookmarkStart w:id="59" w:name="_Toc209886825"/>
      <w:bookmarkStart w:id="60" w:name="_Toc212293574"/>
      <w:r w:rsidRPr="005762E1">
        <w:t>Roles &amp; Responsibilities</w:t>
      </w:r>
      <w:bookmarkEnd w:id="59"/>
      <w:bookmarkEnd w:id="60"/>
    </w:p>
    <w:p w14:paraId="4F7728BC" w14:textId="4CB5311D" w:rsidR="00F6758B" w:rsidRPr="00F6758B" w:rsidRDefault="00F6758B" w:rsidP="00F6758B">
      <w:r>
        <w:t>The team consists of three members</w:t>
      </w:r>
      <w:r w:rsidR="081A247A">
        <w:t>,</w:t>
      </w:r>
      <w:r>
        <w:t xml:space="preserve"> and their roles and responsibilities are listed below.</w:t>
      </w:r>
    </w:p>
    <w:p w14:paraId="4EDC6DE0" w14:textId="658BAE08" w:rsidR="003C1934" w:rsidRPr="005762E1" w:rsidRDefault="003C1934" w:rsidP="00C17DA6">
      <w:pPr>
        <w:pStyle w:val="ListParagraph"/>
        <w:numPr>
          <w:ilvl w:val="0"/>
          <w:numId w:val="3"/>
        </w:numPr>
      </w:pPr>
      <w:r w:rsidRPr="003C1934">
        <w:rPr>
          <w:b/>
          <w:bCs/>
        </w:rPr>
        <w:t>Chetan Kaur (Team Lead):</w:t>
      </w:r>
      <w:r w:rsidRPr="005762E1">
        <w:t xml:space="preserve"> Coordination, frontend, documentation</w:t>
      </w:r>
      <w:r>
        <w:t xml:space="preserve">, </w:t>
      </w:r>
      <w:r w:rsidRPr="005762E1">
        <w:t>QA</w:t>
      </w:r>
      <w:r>
        <w:t>,</w:t>
      </w:r>
      <w:r w:rsidR="00054727">
        <w:t xml:space="preserve"> Scrum Master.</w:t>
      </w:r>
    </w:p>
    <w:p w14:paraId="796FFA65" w14:textId="14C58136" w:rsidR="003C1934" w:rsidRDefault="003C1934" w:rsidP="00C17DA6">
      <w:pPr>
        <w:pStyle w:val="ListParagraph"/>
        <w:numPr>
          <w:ilvl w:val="0"/>
          <w:numId w:val="3"/>
        </w:numPr>
      </w:pPr>
      <w:r w:rsidRPr="0DB3C0AF">
        <w:rPr>
          <w:b/>
          <w:bCs/>
        </w:rPr>
        <w:t>Pravesh Poudel:</w:t>
      </w:r>
      <w:r>
        <w:t xml:space="preserve"> Frontend, Ui </w:t>
      </w:r>
      <w:r w:rsidR="085438B0">
        <w:t>Design,</w:t>
      </w:r>
      <w:r>
        <w:t xml:space="preserve"> Backend and DB assistanc</w:t>
      </w:r>
      <w:r w:rsidR="00054727">
        <w:t>e, Product Owner.</w:t>
      </w:r>
    </w:p>
    <w:p w14:paraId="20AB7329" w14:textId="532499FB" w:rsidR="00BB7734" w:rsidRPr="008D5E72" w:rsidRDefault="003C1934" w:rsidP="00C17DA6">
      <w:pPr>
        <w:pStyle w:val="ListParagraph"/>
        <w:numPr>
          <w:ilvl w:val="0"/>
          <w:numId w:val="3"/>
        </w:numPr>
      </w:pPr>
      <w:r w:rsidRPr="003C1934">
        <w:rPr>
          <w:b/>
          <w:bCs/>
        </w:rPr>
        <w:t>Pukar Ojha:</w:t>
      </w:r>
      <w:r w:rsidRPr="005762E1">
        <w:t xml:space="preserve"> API integration, testing</w:t>
      </w:r>
      <w:r>
        <w:t>, backend integration, and Database implementation.</w:t>
      </w:r>
    </w:p>
    <w:p w14:paraId="2BE54775" w14:textId="7072CD68" w:rsidR="003C1934" w:rsidRPr="003C1934" w:rsidRDefault="003C1934" w:rsidP="00DB48DB">
      <w:pPr>
        <w:pStyle w:val="Heading2"/>
      </w:pPr>
      <w:bookmarkStart w:id="61" w:name="_Toc209886826"/>
      <w:bookmarkStart w:id="62" w:name="_Toc212293575"/>
      <w:r w:rsidRPr="003C1934">
        <w:t>Work Breakdown Structure (WBS)</w:t>
      </w:r>
      <w:bookmarkEnd w:id="61"/>
      <w:bookmarkEnd w:id="62"/>
    </w:p>
    <w:p w14:paraId="7D08DE6C" w14:textId="08D3F233" w:rsidR="5CFCB2BE" w:rsidRDefault="5CFCB2BE" w:rsidP="00CA3772">
      <w:r w:rsidRPr="0FD6985A">
        <w:t>A Work Breakdown Structure is a method of breaking down the overall project into smaller, more manageable parts. It organizes the project into tasks and sub-tasks, making it easier to assign responsibilities, estimate timelines, and track progress.</w:t>
      </w:r>
    </w:p>
    <w:p w14:paraId="08F71C80" w14:textId="15311261" w:rsidR="002B0444" w:rsidRDefault="00E254D3" w:rsidP="000A0883">
      <w:pPr>
        <w:rPr>
          <w:b/>
          <w:bCs/>
        </w:rPr>
      </w:pPr>
      <w:r w:rsidRPr="00E254D3">
        <w:rPr>
          <w:b/>
          <w:bCs/>
          <w:noProof/>
        </w:rPr>
        <w:drawing>
          <wp:inline distT="0" distB="0" distL="0" distR="0" wp14:anchorId="6811E4AF" wp14:editId="705713B3">
            <wp:extent cx="5731510" cy="2352040"/>
            <wp:effectExtent l="0" t="0" r="2540" b="0"/>
            <wp:docPr id="47598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89584" name="Picture 1" descr="A screenshot of a computer&#10;&#10;AI-generated content may be incorrect."/>
                    <pic:cNvPicPr/>
                  </pic:nvPicPr>
                  <pic:blipFill>
                    <a:blip r:embed="rId13"/>
                    <a:stretch>
                      <a:fillRect/>
                    </a:stretch>
                  </pic:blipFill>
                  <pic:spPr>
                    <a:xfrm>
                      <a:off x="0" y="0"/>
                      <a:ext cx="5731510" cy="2352040"/>
                    </a:xfrm>
                    <a:prstGeom prst="rect">
                      <a:avLst/>
                    </a:prstGeom>
                  </pic:spPr>
                </pic:pic>
              </a:graphicData>
            </a:graphic>
          </wp:inline>
        </w:drawing>
      </w:r>
    </w:p>
    <w:p w14:paraId="45EC0627" w14:textId="70619531" w:rsidR="00E67D9B" w:rsidRDefault="00A9645A" w:rsidP="00E67D9B">
      <w:pPr>
        <w:pStyle w:val="Caption"/>
        <w:jc w:val="center"/>
      </w:pPr>
      <w:bookmarkStart w:id="63" w:name="_Toc209886960"/>
      <w:r>
        <w:t xml:space="preserve">Figure </w:t>
      </w:r>
      <w:r>
        <w:fldChar w:fldCharType="begin"/>
      </w:r>
      <w:r>
        <w:instrText xml:space="preserve"> SEQ Figure \* ARABIC </w:instrText>
      </w:r>
      <w:r>
        <w:fldChar w:fldCharType="separate"/>
      </w:r>
      <w:r w:rsidR="00362D0E">
        <w:rPr>
          <w:noProof/>
        </w:rPr>
        <w:t>1</w:t>
      </w:r>
      <w:r>
        <w:fldChar w:fldCharType="end"/>
      </w:r>
      <w:r>
        <w:t>: Work Breakdown Structure</w:t>
      </w:r>
      <w:bookmarkEnd w:id="63"/>
    </w:p>
    <w:p w14:paraId="423B1A02" w14:textId="1A4CFE85" w:rsidR="00E67D9B" w:rsidRPr="00637E02" w:rsidRDefault="00E67D9B" w:rsidP="00637E02">
      <w:pPr>
        <w:spacing w:before="0" w:after="160" w:line="259" w:lineRule="auto"/>
        <w:jc w:val="left"/>
        <w:rPr>
          <w:i/>
          <w:iCs/>
          <w:color w:val="0E2841" w:themeColor="text2"/>
          <w:sz w:val="18"/>
          <w:szCs w:val="18"/>
        </w:rPr>
      </w:pPr>
      <w:r>
        <w:br w:type="page"/>
      </w:r>
    </w:p>
    <w:p w14:paraId="7C64C9FE" w14:textId="3DEB8FCF" w:rsidR="000A0883" w:rsidRDefault="17E97D8B" w:rsidP="00CA3772">
      <w:pPr>
        <w:pStyle w:val="Heading2"/>
      </w:pPr>
      <w:bookmarkStart w:id="64" w:name="_Toc209886827"/>
      <w:bookmarkStart w:id="65" w:name="_Toc212293576"/>
      <w:r>
        <w:lastRenderedPageBreak/>
        <w:t>Milestones</w:t>
      </w:r>
      <w:bookmarkEnd w:id="64"/>
      <w:bookmarkEnd w:id="65"/>
    </w:p>
    <w:p w14:paraId="0030E99B" w14:textId="44007CA6" w:rsidR="00A9645A" w:rsidRDefault="009D1B41" w:rsidP="3A9AD656">
      <w:r>
        <w:t>M</w:t>
      </w:r>
      <w:r w:rsidRPr="009D1B41">
        <w:t>ilestone can be simply known as important events. A chart that represents important events planned in a timeline is known as a milestone chart. The milestone chart of the wager app is constructed to mark important events with proper timelines. Many tasks set</w:t>
      </w:r>
      <w:r>
        <w:t xml:space="preserve"> </w:t>
      </w:r>
      <w:r w:rsidR="1C4A2C1B">
        <w:t>the</w:t>
      </w:r>
      <w:r w:rsidRPr="009D1B41">
        <w:t xml:space="preserve"> proper timeline for timely completion of the project and ease the flow of the project and development methodology.</w:t>
      </w:r>
    </w:p>
    <w:p w14:paraId="37C517B1" w14:textId="58636BE5" w:rsidR="00C95646" w:rsidRDefault="00E76FD6" w:rsidP="3A9AD656">
      <w:r>
        <w:rPr>
          <w:noProof/>
        </w:rPr>
        <w:drawing>
          <wp:inline distT="0" distB="0" distL="0" distR="0" wp14:anchorId="792F1976" wp14:editId="34FFF524">
            <wp:extent cx="5731510" cy="3220085"/>
            <wp:effectExtent l="0" t="0" r="0" b="5715"/>
            <wp:docPr id="2107364343"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64343" name="Picture 3" descr="A diagram of a company&#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5C8EB8CE" w14:textId="34C76237" w:rsidR="00A9645A" w:rsidRDefault="00A9645A" w:rsidP="00C37700">
      <w:pPr>
        <w:pStyle w:val="Caption"/>
        <w:jc w:val="center"/>
      </w:pPr>
      <w:bookmarkStart w:id="66" w:name="_Toc209886961"/>
      <w:r>
        <w:t xml:space="preserve">Figure </w:t>
      </w:r>
      <w:r>
        <w:fldChar w:fldCharType="begin"/>
      </w:r>
      <w:r>
        <w:instrText xml:space="preserve"> SEQ Figure \* ARABIC </w:instrText>
      </w:r>
      <w:r>
        <w:fldChar w:fldCharType="separate"/>
      </w:r>
      <w:r w:rsidR="00362D0E">
        <w:rPr>
          <w:noProof/>
        </w:rPr>
        <w:t>2</w:t>
      </w:r>
      <w:r>
        <w:fldChar w:fldCharType="end"/>
      </w:r>
      <w:r>
        <w:t>: Milestone Chart</w:t>
      </w:r>
      <w:bookmarkEnd w:id="66"/>
    </w:p>
    <w:p w14:paraId="6838348F" w14:textId="62CBFB83" w:rsidR="003C1934" w:rsidRDefault="00215A76" w:rsidP="00215A76">
      <w:pPr>
        <w:pStyle w:val="Heading2"/>
      </w:pPr>
      <w:bookmarkStart w:id="67" w:name="_Toc209886828"/>
      <w:bookmarkStart w:id="68" w:name="_Toc212293577"/>
      <w:r>
        <w:t>Gantt Chart</w:t>
      </w:r>
      <w:r w:rsidR="006F0CB2">
        <w:t>s</w:t>
      </w:r>
      <w:bookmarkEnd w:id="67"/>
      <w:bookmarkEnd w:id="68"/>
    </w:p>
    <w:p w14:paraId="31602B70" w14:textId="589A338E" w:rsidR="3B0F4F18" w:rsidRDefault="3B0F4F18" w:rsidP="00CA3772">
      <w:r w:rsidRPr="2A931A65">
        <w:t>A Gantt chart is a project management tool that shows tasks along with their start and end dates in a timeline format. It helps the team track progress, manage deadlines, and keep the project on schedule.</w:t>
      </w:r>
    </w:p>
    <w:p w14:paraId="71F10F04" w14:textId="62CFF220" w:rsidR="3B0F4F18" w:rsidRDefault="3B0F4F18" w:rsidP="135326BD">
      <w:pPr>
        <w:spacing w:after="240"/>
        <w:rPr>
          <w:rFonts w:eastAsia="Times New Roman" w:cs="Times New Roman"/>
        </w:rPr>
      </w:pPr>
      <w:r w:rsidRPr="135326BD">
        <w:rPr>
          <w:rFonts w:eastAsia="Times New Roman" w:cs="Times New Roman"/>
        </w:rPr>
        <w:t>In this project, the Gantt chart displays the full timeline, including each sprint, its main tasks, and duration. The work begins with Sprint 0 (Initiation) from September 3 to September 17, 2025, where the team sets up the scope, objectives, roles, and tools. After that, development follows the Agile Scrum approach with 2-week sprints.</w:t>
      </w:r>
    </w:p>
    <w:p w14:paraId="6D538530" w14:textId="5DD3013E" w:rsidR="00CA3772" w:rsidRPr="002213EF" w:rsidRDefault="3B0F4F18" w:rsidP="002213EF">
      <w:r>
        <w:lastRenderedPageBreak/>
        <w:t>The sprint</w:t>
      </w:r>
      <w:r w:rsidR="164D3D7D">
        <w:t xml:space="preserve"> </w:t>
      </w:r>
      <w:r>
        <w:t>-1 starts on September 18, 2025, and the process continues until Sprint 5, which ends on November 26, 2025. Each sprint runs for 14 days, focusing on specific tasks such as UI design, API integration, testing, and deployment. This planned approach makes it easier to track work, meet deadlines, and stay aligned with project goals and stakeholder expectations.</w:t>
      </w:r>
    </w:p>
    <w:p w14:paraId="5D6C25E8" w14:textId="77777777" w:rsidR="006F0CB2" w:rsidRDefault="3029ACD2" w:rsidP="2EC28875">
      <w:pPr>
        <w:spacing w:before="0" w:after="240"/>
      </w:pPr>
      <w:r>
        <w:rPr>
          <w:noProof/>
        </w:rPr>
        <w:drawing>
          <wp:inline distT="0" distB="0" distL="0" distR="0" wp14:anchorId="20F0EB0B" wp14:editId="7AED24FC">
            <wp:extent cx="5724525" cy="1972733"/>
            <wp:effectExtent l="0" t="0" r="3175" b="0"/>
            <wp:docPr id="18655488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880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7807" cy="1977310"/>
                    </a:xfrm>
                    <a:prstGeom prst="rect">
                      <a:avLst/>
                    </a:prstGeom>
                  </pic:spPr>
                </pic:pic>
              </a:graphicData>
            </a:graphic>
          </wp:inline>
        </w:drawing>
      </w:r>
    </w:p>
    <w:p w14:paraId="70486CE9" w14:textId="047F6FFA" w:rsidR="00D33D46" w:rsidRDefault="10E36234" w:rsidP="00D33D46">
      <w:pPr>
        <w:pStyle w:val="Caption"/>
        <w:jc w:val="center"/>
      </w:pPr>
      <w:bookmarkStart w:id="69" w:name="_Toc209886962"/>
      <w:r>
        <w:t xml:space="preserve">Figure </w:t>
      </w:r>
      <w:r>
        <w:fldChar w:fldCharType="begin"/>
      </w:r>
      <w:r>
        <w:instrText xml:space="preserve"> SEQ Figure \* ARABIC </w:instrText>
      </w:r>
      <w:r>
        <w:fldChar w:fldCharType="separate"/>
      </w:r>
      <w:r w:rsidRPr="4D4278E6">
        <w:rPr>
          <w:noProof/>
        </w:rPr>
        <w:t>3</w:t>
      </w:r>
      <w:r>
        <w:fldChar w:fldCharType="end"/>
      </w:r>
      <w:r>
        <w:t>: Gantt Chart</w:t>
      </w:r>
      <w:bookmarkEnd w:id="69"/>
    </w:p>
    <w:p w14:paraId="68F85060" w14:textId="13F17D01" w:rsidR="00C42930" w:rsidRPr="00C42930" w:rsidRDefault="00C42930" w:rsidP="00C42930">
      <w:pPr>
        <w:spacing w:before="0" w:after="160" w:line="259" w:lineRule="auto"/>
        <w:jc w:val="left"/>
      </w:pPr>
      <w:r>
        <w:br w:type="page"/>
      </w:r>
    </w:p>
    <w:p w14:paraId="64598BFE" w14:textId="077ABCB9" w:rsidR="005C163F" w:rsidRPr="006874CD" w:rsidRDefault="005C163F" w:rsidP="005C163F">
      <w:pPr>
        <w:pStyle w:val="Heading1"/>
      </w:pPr>
      <w:bookmarkStart w:id="70" w:name="_Toc212293578"/>
      <w:r w:rsidRPr="006874CD">
        <w:lastRenderedPageBreak/>
        <w:t>Implemented Feature</w:t>
      </w:r>
      <w:r w:rsidR="00715A5C">
        <w:t xml:space="preserve"> 1</w:t>
      </w:r>
      <w:r w:rsidRPr="006874CD">
        <w:t>: User Authentication and Onboarding System</w:t>
      </w:r>
      <w:bookmarkEnd w:id="70"/>
    </w:p>
    <w:p w14:paraId="4BFD480F" w14:textId="472F0741" w:rsidR="005C163F" w:rsidRPr="006874CD" w:rsidRDefault="005C163F" w:rsidP="0025053E">
      <w:pPr>
        <w:pStyle w:val="Heading2"/>
      </w:pPr>
      <w:bookmarkStart w:id="71" w:name="_Toc212293579"/>
      <w:r w:rsidRPr="0025053E">
        <w:t>Overview</w:t>
      </w:r>
      <w:bookmarkEnd w:id="71"/>
    </w:p>
    <w:p w14:paraId="0D35A6B9" w14:textId="7C4F5A7A" w:rsidR="005C163F" w:rsidRPr="006874CD" w:rsidRDefault="005C163F" w:rsidP="008417BB">
      <w:pPr>
        <w:spacing w:after="160"/>
      </w:pPr>
      <w:r w:rsidRPr="006874CD">
        <w:t>The authentication system is the foundation of the Weather Driver application, providing secure user registration, login, and password management capabilities. This feature ensures that user preferences and data are protected while providing a seamless onboarding experience.</w:t>
      </w:r>
    </w:p>
    <w:p w14:paraId="4D498038" w14:textId="5CA0B7A6" w:rsidR="005C163F" w:rsidRDefault="005C163F" w:rsidP="00C6639C">
      <w:pPr>
        <w:pStyle w:val="Heading2"/>
      </w:pPr>
      <w:bookmarkStart w:id="72" w:name="_Toc212293580"/>
      <w:r w:rsidRPr="006874CD">
        <w:t>Implementation Details</w:t>
      </w:r>
      <w:bookmarkEnd w:id="72"/>
    </w:p>
    <w:p w14:paraId="7FD24E63" w14:textId="2E906B43" w:rsidR="00C6639C" w:rsidRPr="006874CD" w:rsidRDefault="00C6639C" w:rsidP="00C6639C">
      <w:r>
        <w:t>While implementing th</w:t>
      </w:r>
      <w:r w:rsidR="00ED2810">
        <w:t xml:space="preserve">e </w:t>
      </w:r>
      <w:r>
        <w:t>feature</w:t>
      </w:r>
      <w:r w:rsidR="00670FF7">
        <w:t>,</w:t>
      </w:r>
      <w:r w:rsidR="00ED2810">
        <w:t xml:space="preserve"> user </w:t>
      </w:r>
      <w:r w:rsidR="00670FF7">
        <w:t>authentication</w:t>
      </w:r>
      <w:r w:rsidR="00BF2013">
        <w:t>,</w:t>
      </w:r>
      <w:r w:rsidR="00ED2810">
        <w:t xml:space="preserve"> and onbo</w:t>
      </w:r>
      <w:r w:rsidR="00670FF7">
        <w:t>arding</w:t>
      </w:r>
      <w:r>
        <w:t>, we have t</w:t>
      </w:r>
      <w:r w:rsidR="00F24671">
        <w:t xml:space="preserve">o go through and develop many screens. </w:t>
      </w:r>
      <w:r w:rsidR="009077EF">
        <w:t>T</w:t>
      </w:r>
      <w:r w:rsidR="00A43F64">
        <w:t>he details of work done on those screens</w:t>
      </w:r>
      <w:r w:rsidR="00F24671">
        <w:t xml:space="preserve"> are described below: -</w:t>
      </w:r>
    </w:p>
    <w:p w14:paraId="0DD8645C" w14:textId="09B184CD" w:rsidR="005C163F" w:rsidRDefault="005C163F" w:rsidP="005C163F">
      <w:pPr>
        <w:spacing w:after="160" w:line="259" w:lineRule="auto"/>
      </w:pPr>
      <w:r w:rsidRPr="006874CD">
        <w:t xml:space="preserve">1. </w:t>
      </w:r>
      <w:r w:rsidRPr="006874CD">
        <w:rPr>
          <w:b/>
          <w:bCs/>
        </w:rPr>
        <w:t>Splash Screen</w:t>
      </w:r>
      <w:r w:rsidRPr="006874CD">
        <w:t xml:space="preserve"> (SplashScreen.js)</w:t>
      </w:r>
    </w:p>
    <w:p w14:paraId="14A069C7" w14:textId="5EDA5207" w:rsidR="00E21F84" w:rsidRDefault="00E21F84" w:rsidP="0058137C">
      <w:r w:rsidRPr="00A605E0">
        <w:t xml:space="preserve">The application opens with a dedicated loading screen featuring the Weather Driver branding, designed to immediately establish the app’s identity and create a smooth transition into the user experience. </w:t>
      </w:r>
      <w:r w:rsidR="004B52A2" w:rsidRPr="00A605E0">
        <w:t>The logo display incorporates smooth animations</w:t>
      </w:r>
      <w:r w:rsidR="00F35E97" w:rsidRPr="00A605E0">
        <w:t xml:space="preserve"> to make the loading experience feel dynamic and professional</w:t>
      </w:r>
      <w:r w:rsidR="002F10E5" w:rsidRPr="00A605E0">
        <w:t>. Once the loading phase is complete, the application transitions smoothly into the onboarding sequence or the main interface, depending on whether the user is launching the app for the first time. New users are directed to the onboarding screens</w:t>
      </w:r>
      <w:r w:rsidR="00B22761" w:rsidRPr="00A605E0">
        <w:t xml:space="preserve"> and signup screen</w:t>
      </w:r>
      <w:r w:rsidR="002F10E5" w:rsidRPr="00A605E0">
        <w:t xml:space="preserve">, while returning users are taken directly to the main </w:t>
      </w:r>
      <w:r w:rsidR="00A605E0" w:rsidRPr="00A605E0">
        <w:t>home screen.</w:t>
      </w:r>
    </w:p>
    <w:p w14:paraId="30402702" w14:textId="77777777" w:rsidR="00F90E1E" w:rsidRDefault="00F90E1E" w:rsidP="0058137C"/>
    <w:p w14:paraId="51679F25" w14:textId="77777777" w:rsidR="00F90E1E" w:rsidRDefault="00F90E1E" w:rsidP="0058137C"/>
    <w:p w14:paraId="38FBB2E3" w14:textId="77777777" w:rsidR="00F90E1E" w:rsidRDefault="00F90E1E" w:rsidP="0058137C"/>
    <w:p w14:paraId="4DA04F91" w14:textId="77777777" w:rsidR="00F90E1E" w:rsidRDefault="00F90E1E" w:rsidP="0058137C"/>
    <w:p w14:paraId="5A575C67" w14:textId="77777777" w:rsidR="00F90E1E" w:rsidRDefault="00F90E1E" w:rsidP="0058137C"/>
    <w:p w14:paraId="3C0C303D" w14:textId="77777777" w:rsidR="00F90E1E" w:rsidRPr="006874CD" w:rsidRDefault="00F90E1E" w:rsidP="0058137C"/>
    <w:p w14:paraId="4FD61BC3" w14:textId="3699A3CF" w:rsidR="00943C53" w:rsidRDefault="0085715C" w:rsidP="00746E65">
      <w:r>
        <w:rPr>
          <w:noProof/>
        </w:rPr>
        <w:lastRenderedPageBreak/>
        <w:drawing>
          <wp:anchor distT="0" distB="0" distL="114300" distR="114300" simplePos="0" relativeHeight="251658249" behindDoc="0" locked="0" layoutInCell="1" allowOverlap="1" wp14:anchorId="646F2180" wp14:editId="66DB2F03">
            <wp:simplePos x="0" y="0"/>
            <wp:positionH relativeFrom="column">
              <wp:posOffset>1764030</wp:posOffset>
            </wp:positionH>
            <wp:positionV relativeFrom="paragraph">
              <wp:posOffset>384810</wp:posOffset>
            </wp:positionV>
            <wp:extent cx="1597411" cy="3463290"/>
            <wp:effectExtent l="19050" t="19050" r="22225" b="22860"/>
            <wp:wrapNone/>
            <wp:docPr id="1160880394" name="Picture 1" descr="A logo of a weather 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80394" name="Picture 1" descr="A logo of a weather driv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97411" cy="34632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43C53" w:rsidRPr="3545DA19">
        <w:rPr>
          <w:b/>
          <w:bCs/>
        </w:rPr>
        <w:t>Screen</w:t>
      </w:r>
      <w:r w:rsidR="00956EF5" w:rsidRPr="3545DA19">
        <w:rPr>
          <w:b/>
          <w:bCs/>
        </w:rPr>
        <w:t>shots</w:t>
      </w:r>
    </w:p>
    <w:p w14:paraId="2358E9E0" w14:textId="585D5091" w:rsidR="6400043B" w:rsidRDefault="6400043B" w:rsidP="007F48EE">
      <w:pPr>
        <w:jc w:val="center"/>
      </w:pPr>
    </w:p>
    <w:p w14:paraId="14E3FC35" w14:textId="77777777" w:rsidR="00943C53" w:rsidRDefault="00943C53" w:rsidP="00746E65"/>
    <w:p w14:paraId="57C56F96" w14:textId="5C8C7360" w:rsidR="1FB0707D" w:rsidRDefault="1FB0707D" w:rsidP="00746E65"/>
    <w:p w14:paraId="38FB304D" w14:textId="127BFDD6" w:rsidR="00337E66" w:rsidRDefault="00337E66" w:rsidP="00746E65"/>
    <w:p w14:paraId="6B11CD76" w14:textId="77777777" w:rsidR="00337E66" w:rsidRDefault="00337E66" w:rsidP="00746E65"/>
    <w:p w14:paraId="2993A288" w14:textId="77777777" w:rsidR="00337E66" w:rsidRDefault="00337E66" w:rsidP="00746E65"/>
    <w:p w14:paraId="3351651F" w14:textId="04167DE5" w:rsidR="003F5504" w:rsidRDefault="003F5504"/>
    <w:p w14:paraId="7E1A4FB3" w14:textId="66C6A91A" w:rsidR="00051007" w:rsidRDefault="00667B86">
      <w:r w:rsidRPr="00667B86">
        <w:rPr>
          <w:noProof/>
        </w:rPr>
        <w:lastRenderedPageBreak/>
        <w:drawing>
          <wp:inline distT="0" distB="0" distL="0" distR="0" wp14:anchorId="38280DBE" wp14:editId="387B83DA">
            <wp:extent cx="5731510" cy="6271260"/>
            <wp:effectExtent l="0" t="0" r="0" b="2540"/>
            <wp:docPr id="21221195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19548" name="Picture 1" descr="A screen shot of a computer program&#10;&#10;AI-generated content may be incorrect."/>
                    <pic:cNvPicPr/>
                  </pic:nvPicPr>
                  <pic:blipFill>
                    <a:blip r:embed="rId17"/>
                    <a:stretch>
                      <a:fillRect/>
                    </a:stretch>
                  </pic:blipFill>
                  <pic:spPr>
                    <a:xfrm>
                      <a:off x="0" y="0"/>
                      <a:ext cx="5731510" cy="6271260"/>
                    </a:xfrm>
                    <a:prstGeom prst="rect">
                      <a:avLst/>
                    </a:prstGeom>
                  </pic:spPr>
                </pic:pic>
              </a:graphicData>
            </a:graphic>
          </wp:inline>
        </w:drawing>
      </w:r>
    </w:p>
    <w:p w14:paraId="6423A9B4" w14:textId="77777777" w:rsidR="003E430E" w:rsidRDefault="003E430E"/>
    <w:p w14:paraId="431968E6" w14:textId="77777777" w:rsidR="00051007" w:rsidRDefault="00051007"/>
    <w:p w14:paraId="0C828D0B" w14:textId="77777777" w:rsidR="00051007" w:rsidRDefault="00051007"/>
    <w:p w14:paraId="7ACE3EFA" w14:textId="77777777" w:rsidR="00051007" w:rsidRDefault="00051007"/>
    <w:p w14:paraId="576B2F22" w14:textId="51A09A72" w:rsidR="005C163F" w:rsidRDefault="005C163F" w:rsidP="005C163F">
      <w:pPr>
        <w:spacing w:after="160" w:line="259" w:lineRule="auto"/>
      </w:pPr>
      <w:r w:rsidRPr="006874CD">
        <w:lastRenderedPageBreak/>
        <w:t xml:space="preserve">2. </w:t>
      </w:r>
      <w:r w:rsidRPr="006874CD">
        <w:rPr>
          <w:b/>
          <w:bCs/>
        </w:rPr>
        <w:t>Onboarding Screen</w:t>
      </w:r>
      <w:r w:rsidRPr="006874CD">
        <w:t xml:space="preserve"> (OnboardingScreen.js)</w:t>
      </w:r>
    </w:p>
    <w:p w14:paraId="2B8A9DA2" w14:textId="44F0B893" w:rsidR="005C163F" w:rsidRDefault="006E6CB1" w:rsidP="0058137C">
      <w:r>
        <w:t xml:space="preserve">It’s a screen </w:t>
      </w:r>
      <w:r w:rsidR="00431806">
        <w:t>that</w:t>
      </w:r>
      <w:r>
        <w:t xml:space="preserve"> </w:t>
      </w:r>
      <w:r w:rsidR="00431806">
        <w:t>welcomes</w:t>
      </w:r>
      <w:r>
        <w:t xml:space="preserve"> users and </w:t>
      </w:r>
      <w:r w:rsidR="00431806" w:rsidRPr="00431806">
        <w:t>offers a multi-step introduction to its features</w:t>
      </w:r>
      <w:r w:rsidR="00431806">
        <w:t>,</w:t>
      </w:r>
      <w:r w:rsidR="00431806" w:rsidRPr="00431806">
        <w:t xml:space="preserve"> </w:t>
      </w:r>
      <w:r w:rsidR="00431806">
        <w:t>which</w:t>
      </w:r>
      <w:r w:rsidR="00431806" w:rsidRPr="00431806">
        <w:t xml:space="preserve"> provides users with a guided walkthrough when they first open the app. Each step focuses on a specific core functionality</w:t>
      </w:r>
      <w:r w:rsidR="00251611">
        <w:t>.</w:t>
      </w:r>
      <w:r w:rsidR="007F2742">
        <w:t xml:space="preserve"> </w:t>
      </w:r>
      <w:r w:rsidR="007F2742" w:rsidRPr="007F2742">
        <w:t>To enhance understanding and engagement, the introduction includes visual demonstrations of key functionalities.</w:t>
      </w:r>
      <w:r w:rsidR="00C10D9B">
        <w:t xml:space="preserve"> </w:t>
      </w:r>
      <w:r w:rsidR="00C10D9B" w:rsidRPr="00C10D9B">
        <w:t xml:space="preserve">The interface is designed to be </w:t>
      </w:r>
      <w:r w:rsidR="00BA1FC3" w:rsidRPr="00C10D9B">
        <w:t>swipe able</w:t>
      </w:r>
      <w:r w:rsidR="00C10D9B" w:rsidRPr="00C10D9B">
        <w:t xml:space="preserve"> with progress indicators, creating a smooth and interactive user experience. Users can easily swipe left or right to move through the onboarding steps, making the process feel natural and dynamic</w:t>
      </w:r>
      <w:r w:rsidR="00FB7D3C">
        <w:t>.</w:t>
      </w:r>
    </w:p>
    <w:p w14:paraId="47C8282F" w14:textId="7F0C6069" w:rsidR="0071499D" w:rsidRPr="0071499D" w:rsidRDefault="0071499D" w:rsidP="0058137C">
      <w:pPr>
        <w:rPr>
          <w:b/>
          <w:bCs/>
        </w:rPr>
      </w:pPr>
      <w:r w:rsidRPr="0071499D">
        <w:rPr>
          <w:b/>
          <w:bCs/>
        </w:rPr>
        <w:t>Screenshots</w:t>
      </w:r>
    </w:p>
    <w:p w14:paraId="774A5B2A" w14:textId="7BF629F4" w:rsidR="00C255E2" w:rsidRPr="006874CD" w:rsidRDefault="00F3725E" w:rsidP="00F3725E">
      <w:r w:rsidRPr="003E68A2">
        <w:rPr>
          <w:noProof/>
        </w:rPr>
        <w:drawing>
          <wp:inline distT="0" distB="0" distL="0" distR="0" wp14:anchorId="080743D5" wp14:editId="3FCA2D1E">
            <wp:extent cx="5731510" cy="4867910"/>
            <wp:effectExtent l="0" t="0" r="0" b="0"/>
            <wp:docPr id="204716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312" name="Picture 1" descr="A screen shot of a computer program&#10;&#10;AI-generated content may be incorrect."/>
                    <pic:cNvPicPr/>
                  </pic:nvPicPr>
                  <pic:blipFill>
                    <a:blip r:embed="rId18"/>
                    <a:stretch>
                      <a:fillRect/>
                    </a:stretch>
                  </pic:blipFill>
                  <pic:spPr>
                    <a:xfrm>
                      <a:off x="0" y="0"/>
                      <a:ext cx="5731510" cy="4867910"/>
                    </a:xfrm>
                    <a:prstGeom prst="rect">
                      <a:avLst/>
                    </a:prstGeom>
                  </pic:spPr>
                </pic:pic>
              </a:graphicData>
            </a:graphic>
          </wp:inline>
        </w:drawing>
      </w:r>
    </w:p>
    <w:p w14:paraId="690CE02B" w14:textId="77777777" w:rsidR="00051007" w:rsidRDefault="00051007" w:rsidP="005C163F">
      <w:pPr>
        <w:spacing w:after="160" w:line="259" w:lineRule="auto"/>
      </w:pPr>
    </w:p>
    <w:p w14:paraId="6C202FA1" w14:textId="77777777" w:rsidR="00051007" w:rsidRDefault="00051007" w:rsidP="005C163F">
      <w:pPr>
        <w:spacing w:after="160" w:line="259" w:lineRule="auto"/>
      </w:pPr>
    </w:p>
    <w:p w14:paraId="7FCE2292" w14:textId="2E00B4AD" w:rsidR="005C163F" w:rsidRPr="006874CD" w:rsidRDefault="005C163F" w:rsidP="005C163F">
      <w:pPr>
        <w:spacing w:after="160" w:line="259" w:lineRule="auto"/>
      </w:pPr>
      <w:r w:rsidRPr="006874CD">
        <w:lastRenderedPageBreak/>
        <w:t xml:space="preserve">3. </w:t>
      </w:r>
      <w:r w:rsidRPr="006874CD">
        <w:rPr>
          <w:b/>
          <w:bCs/>
        </w:rPr>
        <w:t>Sign In Screen</w:t>
      </w:r>
      <w:r w:rsidRPr="006874CD">
        <w:t xml:space="preserve"> (SignInScreen.js)</w:t>
      </w:r>
    </w:p>
    <w:p w14:paraId="37B7733A" w14:textId="4C7AB7A1" w:rsidR="005C163F" w:rsidRPr="006874CD" w:rsidRDefault="004C5D94" w:rsidP="0058137C">
      <w:r w:rsidRPr="004C5D94">
        <w:t>The login interface features email and password input fields with built-in validation, ensuring users enter correct and complete information before proceeding. The email field checks for a valid email format, while the password field enforces required criteria such as minimum length and non-empty input. Users are also provided with a “Remember Me” option, allowing them to stay logged in on their device for convenience during future sessions. In case a user forgets their credentials, a “Forgot Password” link is available, directing them to a secure password recovery flow to reset their login details. Additionally, new users who do not yet have an account can easily navigate to the sign-up screen through a dedicated link, encouraging smooth onboarding. The form includes real-time validation with visible error states, such as highlighting incorrect fields and displaying brief error messages to guide users toward correcting their input, creating a user-friendly and secure authentication experience.</w:t>
      </w:r>
    </w:p>
    <w:p w14:paraId="31A14E01" w14:textId="00B7FF11" w:rsidR="6C8C83C2" w:rsidRPr="00F37349" w:rsidRDefault="00F37349">
      <w:pPr>
        <w:rPr>
          <w:b/>
        </w:rPr>
      </w:pPr>
      <w:r w:rsidRPr="0071499D">
        <w:rPr>
          <w:b/>
          <w:bCs/>
        </w:rPr>
        <w:t>Screenshots</w:t>
      </w:r>
    </w:p>
    <w:p w14:paraId="4F0A097F" w14:textId="585B1513" w:rsidR="00FB5541" w:rsidRDefault="00134C38" w:rsidP="006B20F1">
      <w:pPr>
        <w:rPr>
          <w:b/>
        </w:rPr>
      </w:pPr>
      <w:r>
        <w:rPr>
          <w:b/>
          <w:noProof/>
        </w:rPr>
        <w:drawing>
          <wp:anchor distT="0" distB="0" distL="114300" distR="114300" simplePos="0" relativeHeight="251658252" behindDoc="0" locked="0" layoutInCell="1" allowOverlap="1" wp14:anchorId="54A6D72D" wp14:editId="4DF55F0E">
            <wp:simplePos x="0" y="0"/>
            <wp:positionH relativeFrom="column">
              <wp:posOffset>809677</wp:posOffset>
            </wp:positionH>
            <wp:positionV relativeFrom="paragraph">
              <wp:posOffset>48419</wp:posOffset>
            </wp:positionV>
            <wp:extent cx="2012518" cy="4363269"/>
            <wp:effectExtent l="12700" t="12700" r="6985" b="18415"/>
            <wp:wrapNone/>
            <wp:docPr id="129088614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86149" name="Picture 1" descr="A screenshot of a login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2518" cy="436326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C5476">
        <w:rPr>
          <w:b/>
          <w:bCs/>
          <w:noProof/>
        </w:rPr>
        <w:drawing>
          <wp:anchor distT="0" distB="0" distL="114300" distR="114300" simplePos="0" relativeHeight="251658250" behindDoc="0" locked="0" layoutInCell="1" allowOverlap="1" wp14:anchorId="21A0FB01" wp14:editId="515B5CCD">
            <wp:simplePos x="0" y="0"/>
            <wp:positionH relativeFrom="column">
              <wp:posOffset>2896870</wp:posOffset>
            </wp:positionH>
            <wp:positionV relativeFrom="paragraph">
              <wp:posOffset>2540</wp:posOffset>
            </wp:positionV>
            <wp:extent cx="1932940" cy="4411980"/>
            <wp:effectExtent l="0" t="0" r="0" b="0"/>
            <wp:wrapNone/>
            <wp:docPr id="1938178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8440" name="drawi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932940" cy="4411980"/>
                    </a:xfrm>
                    <a:prstGeom prst="rect">
                      <a:avLst/>
                    </a:prstGeom>
                  </pic:spPr>
                </pic:pic>
              </a:graphicData>
            </a:graphic>
          </wp:anchor>
        </w:drawing>
      </w:r>
    </w:p>
    <w:p w14:paraId="0C14BF11" w14:textId="23E28178" w:rsidR="006B20F1" w:rsidRDefault="006B20F1" w:rsidP="006B20F1">
      <w:pPr>
        <w:rPr>
          <w:b/>
        </w:rPr>
      </w:pPr>
    </w:p>
    <w:p w14:paraId="046FA5CA" w14:textId="7F971521" w:rsidR="006B20F1" w:rsidRDefault="006B20F1" w:rsidP="006B20F1">
      <w:pPr>
        <w:rPr>
          <w:b/>
        </w:rPr>
      </w:pPr>
    </w:p>
    <w:p w14:paraId="61845B09" w14:textId="13348707" w:rsidR="006B20F1" w:rsidRDefault="006B20F1" w:rsidP="006B20F1">
      <w:pPr>
        <w:rPr>
          <w:b/>
        </w:rPr>
      </w:pPr>
    </w:p>
    <w:p w14:paraId="37AF604D" w14:textId="44220CA8" w:rsidR="006B20F1" w:rsidRDefault="006B20F1" w:rsidP="006B20F1">
      <w:pPr>
        <w:rPr>
          <w:b/>
        </w:rPr>
      </w:pPr>
    </w:p>
    <w:p w14:paraId="2757C1B5" w14:textId="76CE0735" w:rsidR="006B20F1" w:rsidRDefault="006B20F1" w:rsidP="006B20F1">
      <w:pPr>
        <w:rPr>
          <w:b/>
        </w:rPr>
      </w:pPr>
    </w:p>
    <w:p w14:paraId="0257D715" w14:textId="5E1B6FCD" w:rsidR="006B20F1" w:rsidRDefault="006B20F1" w:rsidP="006B20F1">
      <w:pPr>
        <w:rPr>
          <w:b/>
        </w:rPr>
      </w:pPr>
    </w:p>
    <w:p w14:paraId="7946FE57" w14:textId="0F83EB71" w:rsidR="006B20F1" w:rsidRDefault="006B20F1" w:rsidP="006B20F1">
      <w:pPr>
        <w:rPr>
          <w:b/>
        </w:rPr>
      </w:pPr>
    </w:p>
    <w:p w14:paraId="7E970F53" w14:textId="0A6EB29C" w:rsidR="006B20F1" w:rsidRPr="00F37349" w:rsidRDefault="006B20F1" w:rsidP="006B20F1">
      <w:pPr>
        <w:rPr>
          <w:b/>
        </w:rPr>
      </w:pPr>
    </w:p>
    <w:p w14:paraId="7E67793B" w14:textId="4496E12B" w:rsidR="00F3725E" w:rsidRPr="006874CD" w:rsidRDefault="00BF199C" w:rsidP="0058137C">
      <w:r w:rsidRPr="00BF199C">
        <w:rPr>
          <w:noProof/>
        </w:rPr>
        <w:lastRenderedPageBreak/>
        <w:drawing>
          <wp:inline distT="0" distB="0" distL="0" distR="0" wp14:anchorId="489DF8D0" wp14:editId="155BEC40">
            <wp:extent cx="5731510" cy="5505254"/>
            <wp:effectExtent l="0" t="0" r="0" b="0"/>
            <wp:docPr id="15014897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9743" name="Picture 1" descr="A screen shot of a computer program&#10;&#10;AI-generated content may be incorrect."/>
                    <pic:cNvPicPr/>
                  </pic:nvPicPr>
                  <pic:blipFill>
                    <a:blip r:embed="rId21"/>
                    <a:stretch>
                      <a:fillRect/>
                    </a:stretch>
                  </pic:blipFill>
                  <pic:spPr>
                    <a:xfrm>
                      <a:off x="0" y="0"/>
                      <a:ext cx="5746278" cy="5519439"/>
                    </a:xfrm>
                    <a:prstGeom prst="rect">
                      <a:avLst/>
                    </a:prstGeom>
                  </pic:spPr>
                </pic:pic>
              </a:graphicData>
            </a:graphic>
          </wp:inline>
        </w:drawing>
      </w:r>
    </w:p>
    <w:p w14:paraId="1B894F0F" w14:textId="3EEDF2BF" w:rsidR="012ABB95" w:rsidRDefault="012ABB95" w:rsidP="6C8C83C2">
      <w:pPr>
        <w:spacing w:after="160" w:line="259" w:lineRule="auto"/>
        <w:jc w:val="center"/>
      </w:pPr>
    </w:p>
    <w:p w14:paraId="13CC4F24" w14:textId="07AB1248" w:rsidR="005C163F" w:rsidRPr="006874CD" w:rsidRDefault="005C163F" w:rsidP="005C163F">
      <w:pPr>
        <w:spacing w:after="160" w:line="259" w:lineRule="auto"/>
      </w:pPr>
      <w:r w:rsidRPr="006874CD">
        <w:t xml:space="preserve">4. </w:t>
      </w:r>
      <w:r w:rsidRPr="006874CD">
        <w:rPr>
          <w:b/>
          <w:bCs/>
        </w:rPr>
        <w:t>Sign Up Screen</w:t>
      </w:r>
      <w:r w:rsidRPr="006874CD">
        <w:t xml:space="preserve"> (SignupScreen.js)</w:t>
      </w:r>
    </w:p>
    <w:p w14:paraId="782A20D3" w14:textId="332FA6CE" w:rsidR="0058137C" w:rsidRPr="006874CD" w:rsidRDefault="00D03E39" w:rsidP="0071499D">
      <w:pPr>
        <w:rPr>
          <w:lang w:val="en-CA"/>
        </w:rPr>
      </w:pPr>
      <w:r w:rsidRPr="622AE3B4">
        <w:rPr>
          <w:lang w:val="en-CA"/>
        </w:rPr>
        <w:t xml:space="preserve">The </w:t>
      </w:r>
      <w:r w:rsidR="002C030D" w:rsidRPr="622AE3B4">
        <w:rPr>
          <w:lang w:val="en-CA"/>
        </w:rPr>
        <w:t>sign-up</w:t>
      </w:r>
      <w:r w:rsidR="0045056A" w:rsidRPr="622AE3B4">
        <w:rPr>
          <w:lang w:val="en-CA"/>
        </w:rPr>
        <w:t xml:space="preserve"> screen </w:t>
      </w:r>
      <w:r w:rsidRPr="622AE3B4">
        <w:rPr>
          <w:lang w:val="en-CA"/>
        </w:rPr>
        <w:t>form provides a clear and structured way for new users to create an account by entering their essential information. It includes fields for email, password, password confirmation, and other required details, all designed to ensure accuracy and security. Each input is supported by field validations</w:t>
      </w:r>
      <w:r w:rsidR="002C030D" w:rsidRPr="622AE3B4">
        <w:rPr>
          <w:lang w:val="en-CA"/>
        </w:rPr>
        <w:t>;</w:t>
      </w:r>
      <w:r w:rsidR="00A2603B" w:rsidRPr="622AE3B4">
        <w:rPr>
          <w:lang w:val="en-CA"/>
        </w:rPr>
        <w:t xml:space="preserve"> </w:t>
      </w:r>
      <w:r w:rsidRPr="622AE3B4">
        <w:rPr>
          <w:lang w:val="en-CA"/>
        </w:rPr>
        <w:t>the email field checks for a valid format, while the password field enforces strength requirements such as minimum length and character variety. Users must also confirm their password to prevent typing errors, with the system verifying that both entries match before submission</w:t>
      </w:r>
      <w:r w:rsidR="00A2603B" w:rsidRPr="622AE3B4">
        <w:rPr>
          <w:lang w:val="en-CA"/>
        </w:rPr>
        <w:t>.</w:t>
      </w:r>
      <w:r w:rsidRPr="622AE3B4">
        <w:rPr>
          <w:lang w:val="en-CA"/>
        </w:rPr>
        <w:t xml:space="preserve"> To enhance user experience, the form provides real-time validation feedback, instantly highlighting errors or confirming correct entries as users type. </w:t>
      </w:r>
      <w:r w:rsidRPr="622AE3B4">
        <w:rPr>
          <w:lang w:val="en-CA"/>
        </w:rPr>
        <w:lastRenderedPageBreak/>
        <w:t>This responsive interaction helps prevent submission errors and creates a smooth, intuitive, and secure registration experience.</w:t>
      </w:r>
    </w:p>
    <w:p w14:paraId="6CD7BEC6" w14:textId="509A296E" w:rsidR="003E430E" w:rsidRDefault="0023016C" w:rsidP="0071499D">
      <w:pPr>
        <w:rPr>
          <w:b/>
          <w:bCs/>
          <w:lang w:val="en-CA"/>
        </w:rPr>
      </w:pPr>
      <w:r>
        <w:rPr>
          <w:noProof/>
        </w:rPr>
        <w:drawing>
          <wp:anchor distT="0" distB="0" distL="114300" distR="114300" simplePos="0" relativeHeight="251658251" behindDoc="0" locked="0" layoutInCell="1" allowOverlap="1" wp14:anchorId="254EF9ED" wp14:editId="0EDCF6D1">
            <wp:simplePos x="0" y="0"/>
            <wp:positionH relativeFrom="column">
              <wp:posOffset>1734532</wp:posOffset>
            </wp:positionH>
            <wp:positionV relativeFrom="paragraph">
              <wp:posOffset>398571</wp:posOffset>
            </wp:positionV>
            <wp:extent cx="2061204" cy="4411980"/>
            <wp:effectExtent l="12700" t="12700" r="9525" b="7620"/>
            <wp:wrapNone/>
            <wp:docPr id="1212740556" name="Picture 2"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40556" name="Picture 2" descr="A screenshot of a login screen&#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61204" cy="4411980"/>
                    </a:xfrm>
                    <a:prstGeom prst="rect">
                      <a:avLst/>
                    </a:prstGeom>
                    <a:ln>
                      <a:solidFill>
                        <a:schemeClr val="tx1"/>
                      </a:solidFill>
                    </a:ln>
                  </pic:spPr>
                </pic:pic>
              </a:graphicData>
            </a:graphic>
          </wp:anchor>
        </w:drawing>
      </w:r>
      <w:r w:rsidR="003E430E" w:rsidRPr="003E430E">
        <w:rPr>
          <w:b/>
          <w:bCs/>
          <w:lang w:val="en-CA"/>
        </w:rPr>
        <w:t>Screenshots</w:t>
      </w:r>
    </w:p>
    <w:p w14:paraId="20A67432" w14:textId="77777777" w:rsidR="003E430E" w:rsidRDefault="003E430E" w:rsidP="0071499D">
      <w:pPr>
        <w:rPr>
          <w:b/>
          <w:bCs/>
          <w:lang w:val="en-CA"/>
        </w:rPr>
      </w:pPr>
    </w:p>
    <w:p w14:paraId="03136662" w14:textId="77777777" w:rsidR="003E430E" w:rsidRDefault="003E430E" w:rsidP="0071499D">
      <w:pPr>
        <w:rPr>
          <w:b/>
          <w:bCs/>
          <w:lang w:val="en-CA"/>
        </w:rPr>
      </w:pPr>
    </w:p>
    <w:p w14:paraId="262CED53" w14:textId="77777777" w:rsidR="003E430E" w:rsidRPr="003E430E" w:rsidRDefault="003E430E" w:rsidP="0071499D">
      <w:pPr>
        <w:rPr>
          <w:b/>
          <w:bCs/>
          <w:lang w:val="en-CA"/>
        </w:rPr>
      </w:pPr>
    </w:p>
    <w:p w14:paraId="6C6B6FD9" w14:textId="76AE66BB" w:rsidR="007F44BF" w:rsidRPr="006874CD" w:rsidRDefault="007F44BF" w:rsidP="0071499D">
      <w:pPr>
        <w:rPr>
          <w:lang w:val="en-CA"/>
        </w:rPr>
      </w:pPr>
      <w:r w:rsidRPr="007F44BF">
        <w:rPr>
          <w:noProof/>
          <w:lang w:val="en-CA"/>
        </w:rPr>
        <w:lastRenderedPageBreak/>
        <w:drawing>
          <wp:inline distT="0" distB="0" distL="0" distR="0" wp14:anchorId="1BA809F3" wp14:editId="3171D100">
            <wp:extent cx="5731510" cy="6325386"/>
            <wp:effectExtent l="0" t="0" r="0" b="0"/>
            <wp:docPr id="526741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41047" name="Picture 1" descr="A screen shot of a computer program&#10;&#10;AI-generated content may be incorrect."/>
                    <pic:cNvPicPr/>
                  </pic:nvPicPr>
                  <pic:blipFill>
                    <a:blip r:embed="rId23"/>
                    <a:stretch>
                      <a:fillRect/>
                    </a:stretch>
                  </pic:blipFill>
                  <pic:spPr>
                    <a:xfrm>
                      <a:off x="0" y="0"/>
                      <a:ext cx="5738836" cy="6333471"/>
                    </a:xfrm>
                    <a:prstGeom prst="rect">
                      <a:avLst/>
                    </a:prstGeom>
                  </pic:spPr>
                </pic:pic>
              </a:graphicData>
            </a:graphic>
          </wp:inline>
        </w:drawing>
      </w:r>
    </w:p>
    <w:p w14:paraId="13B0DE31" w14:textId="4ED3D9A0" w:rsidR="005C163F" w:rsidRPr="006874CD" w:rsidRDefault="005C163F" w:rsidP="005C163F">
      <w:pPr>
        <w:spacing w:after="160" w:line="259" w:lineRule="auto"/>
      </w:pPr>
      <w:r w:rsidRPr="006874CD">
        <w:t xml:space="preserve">5. </w:t>
      </w:r>
      <w:r w:rsidRPr="006874CD">
        <w:rPr>
          <w:b/>
          <w:bCs/>
        </w:rPr>
        <w:t>Forgot Password Screen</w:t>
      </w:r>
      <w:r w:rsidRPr="006874CD">
        <w:t xml:space="preserve"> (ForgotPasswordScreen.js)</w:t>
      </w:r>
    </w:p>
    <w:p w14:paraId="3FD2F7B0" w14:textId="654CD1DC" w:rsidR="0081027C" w:rsidRPr="006874CD" w:rsidRDefault="00DB158E" w:rsidP="0070041B">
      <w:pPr>
        <w:rPr>
          <w:lang w:val="en-CA"/>
        </w:rPr>
      </w:pPr>
      <w:r w:rsidRPr="00DB158E">
        <w:rPr>
          <w:lang w:val="en-CA"/>
        </w:rPr>
        <w:t xml:space="preserve">The Forgot Password screen provides a simple and secure way for users to reset their passwords when they forget their login credentials. It features a single email input field where users can enter the email address associated with their account. Before proceeding, the system performs input validation to ensure that the entered email is not empty and follows the correct format. This prevents invalid or incomplete submissions and helps maintain account security. Once the email is validated, the app initiates the password recovery process by sending a reset code or link to the user’s registered email address. This approach ensures that only verified users can </w:t>
      </w:r>
      <w:r w:rsidRPr="00DB158E">
        <w:rPr>
          <w:lang w:val="en-CA"/>
        </w:rPr>
        <w:lastRenderedPageBreak/>
        <w:t>proceed with resetting their passwords, offering both convenience and protection in the password recovery flow.</w:t>
      </w:r>
    </w:p>
    <w:p w14:paraId="55F20606" w14:textId="007F22E9" w:rsidR="0030258F" w:rsidRPr="0030258F" w:rsidRDefault="0030258F" w:rsidP="0070041B">
      <w:pPr>
        <w:rPr>
          <w:b/>
          <w:bCs/>
        </w:rPr>
      </w:pPr>
      <w:r w:rsidRPr="0071499D">
        <w:rPr>
          <w:b/>
          <w:bCs/>
        </w:rPr>
        <w:t>Screenshots</w:t>
      </w:r>
    </w:p>
    <w:p w14:paraId="6B81C2E4" w14:textId="394451A5" w:rsidR="2FF1F01A" w:rsidRDefault="001E4DAC" w:rsidP="7F4A2C57">
      <w:pPr>
        <w:jc w:val="center"/>
      </w:pPr>
      <w:r>
        <w:rPr>
          <w:noProof/>
        </w:rPr>
        <w:drawing>
          <wp:inline distT="0" distB="0" distL="0" distR="0" wp14:anchorId="18573AE4" wp14:editId="3262AEE9">
            <wp:extent cx="2359505" cy="5115560"/>
            <wp:effectExtent l="19050" t="19050" r="22225" b="8890"/>
            <wp:docPr id="4921452"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52" name="Picture 4" descr="A screenshot of a phon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7601" cy="5176473"/>
                    </a:xfrm>
                    <a:prstGeom prst="rect">
                      <a:avLst/>
                    </a:prstGeom>
                    <a:ln>
                      <a:solidFill>
                        <a:schemeClr val="accent1"/>
                      </a:solidFill>
                    </a:ln>
                  </pic:spPr>
                </pic:pic>
              </a:graphicData>
            </a:graphic>
          </wp:inline>
        </w:drawing>
      </w:r>
    </w:p>
    <w:p w14:paraId="0C7E93E2" w14:textId="730B9EE7" w:rsidR="6C8C83C2" w:rsidRDefault="00EB7D99" w:rsidP="6C8C83C2">
      <w:pPr>
        <w:jc w:val="center"/>
        <w:rPr>
          <w:lang w:val="en-CA"/>
        </w:rPr>
      </w:pPr>
      <w:r w:rsidRPr="00EB7D99">
        <w:rPr>
          <w:noProof/>
          <w:lang w:val="en-CA"/>
        </w:rPr>
        <w:lastRenderedPageBreak/>
        <w:drawing>
          <wp:inline distT="0" distB="0" distL="0" distR="0" wp14:anchorId="1FDC0459" wp14:editId="7457526C">
            <wp:extent cx="5731510" cy="6741795"/>
            <wp:effectExtent l="0" t="0" r="0" b="1905"/>
            <wp:docPr id="1829987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8700" name="Picture 1" descr="A screen shot of a computer program&#10;&#10;AI-generated content may be incorrect."/>
                    <pic:cNvPicPr/>
                  </pic:nvPicPr>
                  <pic:blipFill>
                    <a:blip r:embed="rId25"/>
                    <a:stretch>
                      <a:fillRect/>
                    </a:stretch>
                  </pic:blipFill>
                  <pic:spPr>
                    <a:xfrm>
                      <a:off x="0" y="0"/>
                      <a:ext cx="5731510" cy="6741795"/>
                    </a:xfrm>
                    <a:prstGeom prst="rect">
                      <a:avLst/>
                    </a:prstGeom>
                  </pic:spPr>
                </pic:pic>
              </a:graphicData>
            </a:graphic>
          </wp:inline>
        </w:drawing>
      </w:r>
    </w:p>
    <w:p w14:paraId="37A79206" w14:textId="4A1FBE5B" w:rsidR="005C163F" w:rsidRPr="006874CD" w:rsidRDefault="005C163F" w:rsidP="005C163F">
      <w:pPr>
        <w:spacing w:after="160" w:line="259" w:lineRule="auto"/>
      </w:pPr>
      <w:r w:rsidRPr="006874CD">
        <w:t xml:space="preserve">6. </w:t>
      </w:r>
      <w:r w:rsidRPr="006874CD">
        <w:rPr>
          <w:b/>
          <w:bCs/>
        </w:rPr>
        <w:t>Forgot Password Code Screen</w:t>
      </w:r>
      <w:r w:rsidR="00DB158E">
        <w:rPr>
          <w:b/>
          <w:bCs/>
        </w:rPr>
        <w:t xml:space="preserve"> </w:t>
      </w:r>
      <w:r w:rsidRPr="006874CD">
        <w:t>(ForgotPasswordCodeScreen.js)</w:t>
      </w:r>
    </w:p>
    <w:p w14:paraId="276EF542" w14:textId="4310A216" w:rsidR="005C163F" w:rsidRPr="006874CD" w:rsidRDefault="003248EB" w:rsidP="0070041B">
      <w:pPr>
        <w:rPr>
          <w:lang w:val="en-CA"/>
        </w:rPr>
      </w:pPr>
      <w:r w:rsidRPr="003248EB">
        <w:rPr>
          <w:lang w:val="en-CA"/>
        </w:rPr>
        <w:t xml:space="preserve">The Forgot Password Code screen allows users to verify their identity by entering the verification code sent to their registered email during the password reset process. The screen includes a dedicated input field for users to enter this code, ensuring a secure and straightforward verification step. The application performs code validation to check that the entered code matches the one sent and that it hasn’t expired, preventing unauthorized or </w:t>
      </w:r>
      <w:r w:rsidRPr="003248EB">
        <w:rPr>
          <w:lang w:val="en-CA"/>
        </w:rPr>
        <w:lastRenderedPageBreak/>
        <w:t>incorrect attempts. If users do not receive the code or if it expires, the screen provides a “Resend Code” option, allowing them to request a new verification code quickly. This feature enhances both security and user convenience, ensuring that the password recovery process remains smooth, reliable, and user-friendly.</w:t>
      </w:r>
    </w:p>
    <w:p w14:paraId="6725586E" w14:textId="4AE4092C" w:rsidR="00AC4F10" w:rsidRDefault="00AC4F10" w:rsidP="0070041B">
      <w:pPr>
        <w:rPr>
          <w:b/>
          <w:bCs/>
          <w:lang w:val="en-CA"/>
        </w:rPr>
      </w:pPr>
      <w:r w:rsidRPr="00AC4F10">
        <w:rPr>
          <w:b/>
          <w:bCs/>
          <w:lang w:val="en-CA"/>
        </w:rPr>
        <w:t>Screenshots</w:t>
      </w:r>
    </w:p>
    <w:p w14:paraId="6E890CAC" w14:textId="5D81B227" w:rsidR="00562C35" w:rsidRPr="00AC4F10" w:rsidRDefault="00562C35" w:rsidP="00562C35">
      <w:pPr>
        <w:jc w:val="center"/>
        <w:rPr>
          <w:b/>
          <w:bCs/>
          <w:lang w:val="en-CA"/>
        </w:rPr>
      </w:pPr>
      <w:r>
        <w:drawing>
          <wp:inline distT="0" distB="0" distL="0" distR="0" wp14:anchorId="6C0EE4BC" wp14:editId="5236CF00">
            <wp:extent cx="3007151" cy="6519698"/>
            <wp:effectExtent l="12700" t="12700" r="15875" b="8255"/>
            <wp:docPr id="446597823" name="Picture 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7823" name="Picture 5" descr="A screenshot of a cell pho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22335" cy="6552618"/>
                    </a:xfrm>
                    <a:prstGeom prst="rect">
                      <a:avLst/>
                    </a:prstGeom>
                    <a:ln>
                      <a:solidFill>
                        <a:schemeClr val="tx1"/>
                      </a:solidFill>
                    </a:ln>
                  </pic:spPr>
                </pic:pic>
              </a:graphicData>
            </a:graphic>
          </wp:inline>
        </w:drawing>
      </w:r>
    </w:p>
    <w:p w14:paraId="782B28CE" w14:textId="0ACCCA62" w:rsidR="002540BF" w:rsidRPr="006874CD" w:rsidRDefault="002540BF" w:rsidP="0070041B">
      <w:pPr>
        <w:rPr>
          <w:lang w:val="en-CA"/>
        </w:rPr>
      </w:pPr>
      <w:r w:rsidRPr="002540BF">
        <w:rPr>
          <w:noProof/>
          <w:lang w:val="en-CA"/>
        </w:rPr>
        <w:lastRenderedPageBreak/>
        <w:drawing>
          <wp:inline distT="0" distB="0" distL="0" distR="0" wp14:anchorId="6D7CD389" wp14:editId="7A95D9AA">
            <wp:extent cx="5731510" cy="6280150"/>
            <wp:effectExtent l="0" t="0" r="0" b="6350"/>
            <wp:docPr id="10445033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3333" name="Picture 1" descr="A screen shot of a computer program&#10;&#10;AI-generated content may be incorrect."/>
                    <pic:cNvPicPr/>
                  </pic:nvPicPr>
                  <pic:blipFill>
                    <a:blip r:embed="rId27"/>
                    <a:stretch>
                      <a:fillRect/>
                    </a:stretch>
                  </pic:blipFill>
                  <pic:spPr>
                    <a:xfrm>
                      <a:off x="0" y="0"/>
                      <a:ext cx="5731510" cy="6280150"/>
                    </a:xfrm>
                    <a:prstGeom prst="rect">
                      <a:avLst/>
                    </a:prstGeom>
                  </pic:spPr>
                </pic:pic>
              </a:graphicData>
            </a:graphic>
          </wp:inline>
        </w:drawing>
      </w:r>
    </w:p>
    <w:p w14:paraId="66C3A4BD" w14:textId="1288B02C" w:rsidR="005C163F" w:rsidRPr="006874CD" w:rsidRDefault="005C163F" w:rsidP="005C163F">
      <w:pPr>
        <w:spacing w:after="160" w:line="259" w:lineRule="auto"/>
      </w:pPr>
      <w:r w:rsidRPr="006874CD">
        <w:t xml:space="preserve">7. </w:t>
      </w:r>
      <w:r w:rsidRPr="006874CD">
        <w:rPr>
          <w:b/>
          <w:bCs/>
        </w:rPr>
        <w:t>Reset Password Screen</w:t>
      </w:r>
      <w:r w:rsidRPr="006874CD">
        <w:t xml:space="preserve"> (ResetPasswordScreen.js)</w:t>
      </w:r>
    </w:p>
    <w:p w14:paraId="23034C19" w14:textId="2A886F9B" w:rsidR="005C163F" w:rsidRPr="006874CD" w:rsidRDefault="00ED4784" w:rsidP="0070041B">
      <w:pPr>
        <w:rPr>
          <w:lang w:val="en-CA"/>
        </w:rPr>
      </w:pPr>
      <w:r w:rsidRPr="00ED4784">
        <w:rPr>
          <w:lang w:val="en-CA"/>
        </w:rPr>
        <w:t xml:space="preserve">The Reset Password screen enables users to securely create a new password after successfully verifying their identity. It includes input fields for both the new password and its confirmation, ensuring that users enter the same password twice to prevent typing mistakes. The screen clearly displays password strength requirements, such as minimum length, inclusion of numbers, symbols, or uppercase letters, helping users create a strong and secure password. As users type, real-time indicators may show whether these requirements are met. Additionally, the form includes validation checks consistent with the original sign-up criteria, ensuring that </w:t>
      </w:r>
      <w:r w:rsidRPr="00ED4784">
        <w:rPr>
          <w:lang w:val="en-CA"/>
        </w:rPr>
        <w:lastRenderedPageBreak/>
        <w:t>the new password aligns with the app’s security standards. This consistent and guided approach provides a seamless, safe, and user-friendly experience during the password reset process.</w:t>
      </w:r>
    </w:p>
    <w:p w14:paraId="1A4B38F4" w14:textId="6E8E3005" w:rsidR="00562C35" w:rsidRDefault="00562C35" w:rsidP="0070041B">
      <w:pPr>
        <w:rPr>
          <w:b/>
          <w:bCs/>
          <w:lang w:val="en-CA"/>
        </w:rPr>
      </w:pPr>
      <w:r w:rsidRPr="00562C35">
        <w:rPr>
          <w:b/>
          <w:bCs/>
          <w:lang w:val="en-CA"/>
        </w:rPr>
        <w:t>Screenshots</w:t>
      </w:r>
    </w:p>
    <w:p w14:paraId="3D493530" w14:textId="185069E9" w:rsidR="00562C35" w:rsidRPr="00562C35" w:rsidRDefault="00A33B6D" w:rsidP="0052739C">
      <w:pPr>
        <w:jc w:val="center"/>
        <w:rPr>
          <w:b/>
          <w:bCs/>
          <w:lang w:val="en-CA"/>
        </w:rPr>
      </w:pPr>
      <w:r>
        <w:drawing>
          <wp:inline distT="0" distB="0" distL="0" distR="0" wp14:anchorId="65AB417C" wp14:editId="4EE2146F">
            <wp:extent cx="2837468" cy="6151814"/>
            <wp:effectExtent l="12700" t="12700" r="7620" b="8255"/>
            <wp:docPr id="1518647682" name="Picture 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7682" name="Picture 6" descr="A screenshot of a login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7468" cy="6151814"/>
                    </a:xfrm>
                    <a:prstGeom prst="rect">
                      <a:avLst/>
                    </a:prstGeom>
                    <a:ln>
                      <a:solidFill>
                        <a:schemeClr val="tx1"/>
                      </a:solidFill>
                    </a:ln>
                  </pic:spPr>
                </pic:pic>
              </a:graphicData>
            </a:graphic>
          </wp:inline>
        </w:drawing>
      </w:r>
    </w:p>
    <w:p w14:paraId="5AEED3D0" w14:textId="4009DA8C" w:rsidR="001570B1" w:rsidRPr="006874CD" w:rsidRDefault="001570B1" w:rsidP="0070041B">
      <w:pPr>
        <w:rPr>
          <w:lang w:val="en-CA"/>
        </w:rPr>
      </w:pPr>
      <w:r w:rsidRPr="001570B1">
        <w:rPr>
          <w:noProof/>
          <w:lang w:val="en-CA"/>
        </w:rPr>
        <w:lastRenderedPageBreak/>
        <w:drawing>
          <wp:inline distT="0" distB="0" distL="0" distR="0" wp14:anchorId="5511F397" wp14:editId="67A800F9">
            <wp:extent cx="5731264" cy="6627043"/>
            <wp:effectExtent l="0" t="0" r="0" b="2540"/>
            <wp:docPr id="11962270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27030" name="Picture 1" descr="A screen shot of a computer&#10;&#10;AI-generated content may be incorrect."/>
                    <pic:cNvPicPr/>
                  </pic:nvPicPr>
                  <pic:blipFill>
                    <a:blip r:embed="rId29"/>
                    <a:stretch>
                      <a:fillRect/>
                    </a:stretch>
                  </pic:blipFill>
                  <pic:spPr>
                    <a:xfrm>
                      <a:off x="0" y="0"/>
                      <a:ext cx="5745766" cy="6643812"/>
                    </a:xfrm>
                    <a:prstGeom prst="rect">
                      <a:avLst/>
                    </a:prstGeom>
                  </pic:spPr>
                </pic:pic>
              </a:graphicData>
            </a:graphic>
          </wp:inline>
        </w:drawing>
      </w:r>
    </w:p>
    <w:p w14:paraId="508B203D" w14:textId="1CDC7231" w:rsidR="005C163F" w:rsidRPr="006874CD" w:rsidRDefault="005C163F" w:rsidP="005C163F">
      <w:pPr>
        <w:spacing w:after="160" w:line="259" w:lineRule="auto"/>
      </w:pPr>
      <w:r w:rsidRPr="006874CD">
        <w:t xml:space="preserve">8. </w:t>
      </w:r>
      <w:r w:rsidRPr="006874CD">
        <w:rPr>
          <w:b/>
          <w:bCs/>
        </w:rPr>
        <w:t>Password Changed Screen</w:t>
      </w:r>
      <w:r w:rsidRPr="006874CD">
        <w:t xml:space="preserve"> (PasswordChangedScreen.js)</w:t>
      </w:r>
    </w:p>
    <w:p w14:paraId="4A7B2C3F" w14:textId="672525C9" w:rsidR="005C163F" w:rsidRPr="006874CD" w:rsidRDefault="00E80089" w:rsidP="0025053E">
      <w:pPr>
        <w:rPr>
          <w:lang w:val="en-CA"/>
        </w:rPr>
      </w:pPr>
      <w:r w:rsidRPr="00E80089">
        <w:rPr>
          <w:lang w:val="en-CA"/>
        </w:rPr>
        <w:t>The Password Changed screen (PasswordChangedScreen.js) serves as the final confirmation step in the password recovery process, reassuring users that their password has been successfully reset. This screen typically displays a clear success message along with a visual indicator, such as a checkmark</w:t>
      </w:r>
      <w:r w:rsidR="00A377F1">
        <w:rPr>
          <w:lang w:val="en-CA"/>
        </w:rPr>
        <w:t>,</w:t>
      </w:r>
      <w:r w:rsidRPr="00E80089">
        <w:rPr>
          <w:lang w:val="en-CA"/>
        </w:rPr>
        <w:t xml:space="preserve"> to confirm the completion of the process. It provides users with a sense of closure and security, knowing their account credentials have been updated. From this screen, users can easily navigate back to the sign-in page, where they can log in using their </w:t>
      </w:r>
      <w:r w:rsidRPr="00E80089">
        <w:rPr>
          <w:lang w:val="en-CA"/>
        </w:rPr>
        <w:lastRenderedPageBreak/>
        <w:t>new password. This smooth transition ensures a seamless user experience and effectively concludes the password reset workflow.</w:t>
      </w:r>
    </w:p>
    <w:p w14:paraId="4D98FD37" w14:textId="609513C9" w:rsidR="0052739C" w:rsidRDefault="0052739C" w:rsidP="0025053E">
      <w:pPr>
        <w:rPr>
          <w:lang w:val="en-CA"/>
        </w:rPr>
      </w:pPr>
      <w:r w:rsidRPr="0052739C">
        <w:rPr>
          <w:b/>
          <w:bCs/>
          <w:lang w:val="en-CA"/>
        </w:rPr>
        <w:t>Screenshots</w:t>
      </w:r>
      <w:r>
        <w:rPr>
          <w:lang w:val="en-CA"/>
        </w:rPr>
        <w:t>:</w:t>
      </w:r>
    </w:p>
    <w:p w14:paraId="6A0AE1A6" w14:textId="0A769743" w:rsidR="0052739C" w:rsidRPr="006874CD" w:rsidRDefault="0052739C" w:rsidP="0052739C">
      <w:pPr>
        <w:jc w:val="center"/>
        <w:rPr>
          <w:lang w:val="en-CA"/>
        </w:rPr>
      </w:pPr>
      <w:r>
        <w:rPr>
          <w:b/>
          <w:bCs/>
          <w:noProof/>
          <w:lang w:val="en-CA"/>
        </w:rPr>
        <w:drawing>
          <wp:inline distT="0" distB="0" distL="0" distR="0" wp14:anchorId="0295ADA6" wp14:editId="218A3A0F">
            <wp:extent cx="2337385" cy="5067601"/>
            <wp:effectExtent l="12700" t="12700" r="12700" b="12700"/>
            <wp:docPr id="799837744" name="Picture 7"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37744" name="Picture 7" descr="A screenshot of a login screen&#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420" cy="5173913"/>
                    </a:xfrm>
                    <a:prstGeom prst="rect">
                      <a:avLst/>
                    </a:prstGeom>
                    <a:ln>
                      <a:solidFill>
                        <a:schemeClr val="tx1"/>
                      </a:solidFill>
                    </a:ln>
                  </pic:spPr>
                </pic:pic>
              </a:graphicData>
            </a:graphic>
          </wp:inline>
        </w:drawing>
      </w:r>
    </w:p>
    <w:p w14:paraId="04245997" w14:textId="1637FE3D" w:rsidR="00A222F0" w:rsidRPr="006874CD" w:rsidRDefault="00A222F0" w:rsidP="0025053E">
      <w:pPr>
        <w:rPr>
          <w:lang w:val="en-CA"/>
        </w:rPr>
      </w:pPr>
      <w:r w:rsidRPr="00A222F0">
        <w:rPr>
          <w:noProof/>
          <w:lang w:val="en-CA"/>
        </w:rPr>
        <w:lastRenderedPageBreak/>
        <w:drawing>
          <wp:inline distT="0" distB="0" distL="0" distR="0" wp14:anchorId="7D2136CF" wp14:editId="303DF2C9">
            <wp:extent cx="5730164" cy="5768818"/>
            <wp:effectExtent l="0" t="0" r="0" b="0"/>
            <wp:docPr id="54735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8246" name=""/>
                    <pic:cNvPicPr/>
                  </pic:nvPicPr>
                  <pic:blipFill>
                    <a:blip r:embed="rId31"/>
                    <a:stretch>
                      <a:fillRect/>
                    </a:stretch>
                  </pic:blipFill>
                  <pic:spPr>
                    <a:xfrm>
                      <a:off x="0" y="0"/>
                      <a:ext cx="5826728" cy="5866034"/>
                    </a:xfrm>
                    <a:prstGeom prst="rect">
                      <a:avLst/>
                    </a:prstGeom>
                  </pic:spPr>
                </pic:pic>
              </a:graphicData>
            </a:graphic>
          </wp:inline>
        </w:drawing>
      </w:r>
    </w:p>
    <w:p w14:paraId="7F41214F" w14:textId="207D11E0" w:rsidR="005C163F" w:rsidRPr="006874CD" w:rsidRDefault="005C163F" w:rsidP="0025053E">
      <w:pPr>
        <w:pStyle w:val="Heading2"/>
      </w:pPr>
      <w:bookmarkStart w:id="73" w:name="_Toc212293581"/>
      <w:r w:rsidRPr="006874CD">
        <w:t>Technical Implementation</w:t>
      </w:r>
      <w:bookmarkEnd w:id="73"/>
    </w:p>
    <w:p w14:paraId="00A7C8D1" w14:textId="6A74AE0F" w:rsidR="005C163F" w:rsidRDefault="005C163F" w:rsidP="005C163F">
      <w:pPr>
        <w:spacing w:after="160" w:line="259" w:lineRule="auto"/>
        <w:rPr>
          <w:b/>
          <w:bCs/>
        </w:rPr>
      </w:pPr>
      <w:r w:rsidRPr="006874CD">
        <w:rPr>
          <w:b/>
          <w:bCs/>
        </w:rPr>
        <w:t>Validation System</w:t>
      </w:r>
    </w:p>
    <w:p w14:paraId="79F2386B" w14:textId="7A93036D" w:rsidR="005C163F" w:rsidRPr="006874CD" w:rsidRDefault="00F10AC2" w:rsidP="00A408C5">
      <w:r>
        <w:t>The validation system is implemented as a modular client-side layer that runs on every auth-related form</w:t>
      </w:r>
      <w:r w:rsidR="00E93E57">
        <w:t>.</w:t>
      </w:r>
      <w:r w:rsidR="00FC0A1A">
        <w:t xml:space="preserve"> Email inputs are validated with well-tested regex patterns to ensure proper structure (</w:t>
      </w:r>
      <w:r w:rsidR="0FB611F5">
        <w:t>local-part</w:t>
      </w:r>
      <w:r w:rsidR="00FC0A1A">
        <w:t>, “@”, domain, and TLD) before submission. Passwords must meet defined strength requirements</w:t>
      </w:r>
      <w:r w:rsidR="00E55737">
        <w:t xml:space="preserve">. </w:t>
      </w:r>
      <w:r w:rsidR="00E57DD9">
        <w:t xml:space="preserve">It is </w:t>
      </w:r>
      <w:r w:rsidR="00E55737">
        <w:t>evaluated in real time with a strength meter and checklist. All required fields are enforced at both the UI and schema level, surfacing clear, contextual error messages (e.g., “Please enter a valid email” or “Password must include a special character”) and preventing submission until issues are resolved.</w:t>
      </w:r>
    </w:p>
    <w:p w14:paraId="5C6B64D2" w14:textId="73645097" w:rsidR="005C163F" w:rsidRDefault="005C163F" w:rsidP="005C163F">
      <w:pPr>
        <w:spacing w:after="160" w:line="259" w:lineRule="auto"/>
        <w:rPr>
          <w:b/>
          <w:bCs/>
        </w:rPr>
      </w:pPr>
      <w:r w:rsidRPr="006874CD">
        <w:rPr>
          <w:b/>
          <w:bCs/>
        </w:rPr>
        <w:lastRenderedPageBreak/>
        <w:t>UI Components</w:t>
      </w:r>
    </w:p>
    <w:p w14:paraId="4092C749" w14:textId="33E01671" w:rsidR="005C163F" w:rsidRPr="006874CD" w:rsidRDefault="00413E07" w:rsidP="00424AB9">
      <w:pPr>
        <w:rPr>
          <w:lang w:val="en-CA"/>
        </w:rPr>
      </w:pPr>
      <w:r w:rsidRPr="00413E07">
        <w:rPr>
          <w:lang w:val="en-CA"/>
        </w:rPr>
        <w:t>The UI layer is built around a small, consistent design system. A reusable input component (WDInput.js) standardizes typography, spacing, focus rings, and validation states across forms, exposing props like label, placeholder for inline guidance; it also includes accessibility labels, proper hit targets, and error/valid icons for clarity. The custom button (WDButton.js) supports primary/secondary variants, size options, and built-in loading states (spinner + disabled interaction) to prevent double-submits and communicate progress. A lightweight Logo.js component centralizes the Weather Driver logomark/wordmark, ensuring brand consistency across splash, auth, and header contexts. All components integrate error state handling by design: invalid fields surface friendly, actionable messages (“Enter a valid email”), and align with the same color tokens and accessible experience that’s easy to theme and test.</w:t>
      </w:r>
    </w:p>
    <w:p w14:paraId="01E54B11" w14:textId="67C55890" w:rsidR="005C163F" w:rsidRDefault="005C163F" w:rsidP="005C163F">
      <w:pPr>
        <w:spacing w:after="160" w:line="259" w:lineRule="auto"/>
        <w:rPr>
          <w:b/>
          <w:bCs/>
        </w:rPr>
      </w:pPr>
      <w:r w:rsidRPr="622AE3B4">
        <w:rPr>
          <w:b/>
          <w:bCs/>
        </w:rPr>
        <w:t>Navigation Flow</w:t>
      </w:r>
    </w:p>
    <w:p w14:paraId="783F6D6C" w14:textId="04F82210" w:rsidR="00BF5787" w:rsidRPr="006874CD" w:rsidRDefault="00BF5787" w:rsidP="00142580">
      <w:r>
        <w:t xml:space="preserve">It begins with the Splash screen, which displays the Weather Driver branding and logo, and then transitions into the Onboarding sequence, where users are introduced to the app’s key features through </w:t>
      </w:r>
      <w:r w:rsidR="0A90EBFF">
        <w:t>swipe-controlled</w:t>
      </w:r>
      <w:r>
        <w:t xml:space="preserve"> tutorials. From there, users proceed to the Sign In screen, with the option to switch to the </w:t>
      </w:r>
      <w:r w:rsidR="4179A300">
        <w:t>Sign-Up</w:t>
      </w:r>
      <w:r>
        <w:t xml:space="preserve"> screen if they are new to the platform. In cases where users forget their password, they can navigate from the Sign In screen to the Forgot Password flow, which sequentially guides them through several steps — entering their email, verifying the code on the Code Entry screen, creating a new password on the Reset Password screen, and finally reaching the Password Changed confirmation screen. Once the reset process is complete, users are smoothly directed back to the Sign In screen to access their account with the newly updated credentials. This structured navigation ensures </w:t>
      </w:r>
      <w:r w:rsidR="35AB70FA">
        <w:t>a</w:t>
      </w:r>
      <w:r>
        <w:t xml:space="preserve"> user-friendly experience, minimizing confusion and maintaining consistency throughout the authentication process.</w:t>
      </w:r>
    </w:p>
    <w:p w14:paraId="5C77FB79" w14:textId="11FB0587" w:rsidR="005C163F" w:rsidRPr="007B2168" w:rsidRDefault="005C163F" w:rsidP="00377544">
      <w:pPr>
        <w:spacing w:after="160" w:line="259" w:lineRule="auto"/>
      </w:pPr>
      <w:r>
        <w:t xml:space="preserve">Splash → Onboarding → Sign In </w:t>
      </w:r>
      <w:r w:rsidRPr="622AE3B4">
        <w:rPr>
          <w:rFonts w:ascii="Cambria Math" w:hAnsi="Cambria Math" w:cs="Cambria Math"/>
        </w:rPr>
        <w:t>⟺</w:t>
      </w:r>
      <w:r>
        <w:t xml:space="preserve"> Sign Up</w:t>
      </w:r>
      <w:r w:rsidR="000D5A79">
        <w:t>.</w:t>
      </w:r>
      <w:r w:rsidR="00DB7E05">
        <w:t xml:space="preserve"> </w:t>
      </w:r>
      <w:r w:rsidR="000D5A79">
        <w:t>(If forget the password) → Forgot</w:t>
      </w:r>
      <w:r>
        <w:t xml:space="preserve"> Password → Code Entry → Reset Password → Password Changed → Sign In</w:t>
      </w:r>
      <w:r w:rsidR="00F56F94">
        <w:t>.</w:t>
      </w:r>
      <w:r w:rsidR="007B2168" w:rsidRPr="007B2168">
        <w:t xml:space="preserve"> </w:t>
      </w:r>
    </w:p>
    <w:p w14:paraId="61ECFD3F" w14:textId="68B59C52" w:rsidR="005C163F" w:rsidRPr="006874CD" w:rsidRDefault="005C163F" w:rsidP="005C163F">
      <w:pPr>
        <w:spacing w:after="160" w:line="259" w:lineRule="auto"/>
      </w:pPr>
      <w:r w:rsidRPr="622AE3B4">
        <w:rPr>
          <w:b/>
          <w:bCs/>
        </w:rPr>
        <w:t>Challenges and Solutions</w:t>
      </w:r>
    </w:p>
    <w:p w14:paraId="5BBC45DB" w14:textId="329F3C89" w:rsidR="005C163F" w:rsidRPr="006874CD" w:rsidRDefault="005C163F" w:rsidP="005C163F">
      <w:pPr>
        <w:spacing w:after="160" w:line="259" w:lineRule="auto"/>
      </w:pPr>
      <w:r w:rsidRPr="622AE3B4">
        <w:rPr>
          <w:b/>
          <w:bCs/>
        </w:rPr>
        <w:t xml:space="preserve">Challenge </w:t>
      </w:r>
      <w:r w:rsidR="3570AD3B" w:rsidRPr="622AE3B4">
        <w:rPr>
          <w:b/>
          <w:bCs/>
        </w:rPr>
        <w:t xml:space="preserve">1: </w:t>
      </w:r>
      <w:r w:rsidR="3570AD3B" w:rsidRPr="006874CD">
        <w:t>TypeScript</w:t>
      </w:r>
      <w:r>
        <w:t xml:space="preserve"> to JavaScript Conversion</w:t>
      </w:r>
    </w:p>
    <w:p w14:paraId="60D0D8F2" w14:textId="65FA3579" w:rsidR="005C163F" w:rsidRPr="006874CD" w:rsidRDefault="005C163F" w:rsidP="005C163F">
      <w:pPr>
        <w:spacing w:after="160" w:line="259" w:lineRule="auto"/>
      </w:pPr>
      <w:r w:rsidRPr="006874CD">
        <w:rPr>
          <w:b/>
          <w:bCs/>
        </w:rPr>
        <w:t>Issue:</w:t>
      </w:r>
      <w:r w:rsidRPr="006874CD">
        <w:t xml:space="preserve"> The provided codebase used TypeScript, unfamiliar to the team</w:t>
      </w:r>
    </w:p>
    <w:p w14:paraId="471F9574" w14:textId="5F072A3C" w:rsidR="005C163F" w:rsidRPr="006874CD" w:rsidRDefault="005C163F" w:rsidP="005C163F">
      <w:pPr>
        <w:spacing w:after="160" w:line="259" w:lineRule="auto"/>
      </w:pPr>
      <w:r w:rsidRPr="006874CD">
        <w:rPr>
          <w:b/>
          <w:bCs/>
        </w:rPr>
        <w:t>Solution:</w:t>
      </w:r>
      <w:r w:rsidRPr="006874CD">
        <w:t xml:space="preserve"> Client agreed to JavaScript implementation after meeting on Sept 24, 2025</w:t>
      </w:r>
    </w:p>
    <w:p w14:paraId="21B55F4E" w14:textId="29FCB22A" w:rsidR="005C163F" w:rsidRPr="006874CD" w:rsidRDefault="005C163F" w:rsidP="005C163F">
      <w:pPr>
        <w:spacing w:after="160" w:line="259" w:lineRule="auto"/>
      </w:pPr>
      <w:r w:rsidRPr="006874CD">
        <w:rPr>
          <w:b/>
          <w:bCs/>
        </w:rPr>
        <w:t>Impact:</w:t>
      </w:r>
      <w:r w:rsidRPr="006874CD">
        <w:t xml:space="preserve"> Allowed </w:t>
      </w:r>
      <w:r w:rsidR="00924E48">
        <w:t xml:space="preserve">the </w:t>
      </w:r>
      <w:r w:rsidRPr="006874CD">
        <w:t>team to focus on functionality rather than language learning</w:t>
      </w:r>
    </w:p>
    <w:p w14:paraId="4615F6D9" w14:textId="77777777" w:rsidR="005C163F" w:rsidRPr="006874CD" w:rsidRDefault="005C163F" w:rsidP="005C163F">
      <w:pPr>
        <w:spacing w:after="160" w:line="259" w:lineRule="auto"/>
      </w:pPr>
    </w:p>
    <w:p w14:paraId="53ABAF8F" w14:textId="669D6873" w:rsidR="005C163F" w:rsidRPr="006874CD" w:rsidRDefault="005C163F" w:rsidP="005C163F">
      <w:pPr>
        <w:spacing w:after="160" w:line="259" w:lineRule="auto"/>
      </w:pPr>
      <w:r w:rsidRPr="006874CD">
        <w:rPr>
          <w:b/>
          <w:bCs/>
        </w:rPr>
        <w:t>Challenge 2:</w:t>
      </w:r>
      <w:r w:rsidR="00924E48">
        <w:rPr>
          <w:b/>
          <w:bCs/>
        </w:rPr>
        <w:t xml:space="preserve"> </w:t>
      </w:r>
      <w:r w:rsidRPr="006874CD">
        <w:t>Form Validation Consistency</w:t>
      </w:r>
    </w:p>
    <w:p w14:paraId="7C7ADAC9" w14:textId="181E27F3" w:rsidR="005C163F" w:rsidRPr="006874CD" w:rsidRDefault="005C163F" w:rsidP="005C163F">
      <w:pPr>
        <w:spacing w:after="160" w:line="259" w:lineRule="auto"/>
      </w:pPr>
      <w:r w:rsidRPr="006874CD">
        <w:rPr>
          <w:b/>
          <w:bCs/>
        </w:rPr>
        <w:t>Issue:</w:t>
      </w:r>
      <w:r w:rsidRPr="006874CD">
        <w:t xml:space="preserve"> Ensuring validation rules match across sign-up and password reset</w:t>
      </w:r>
    </w:p>
    <w:p w14:paraId="1028490F" w14:textId="4FD446FD" w:rsidR="005C163F" w:rsidRPr="006874CD" w:rsidRDefault="005C163F" w:rsidP="005C163F">
      <w:pPr>
        <w:spacing w:after="160" w:line="259" w:lineRule="auto"/>
      </w:pPr>
      <w:r w:rsidRPr="006874CD">
        <w:rPr>
          <w:b/>
          <w:bCs/>
        </w:rPr>
        <w:t>Solution</w:t>
      </w:r>
      <w:r w:rsidR="00924E48">
        <w:rPr>
          <w:b/>
          <w:bCs/>
        </w:rPr>
        <w:t xml:space="preserve">: </w:t>
      </w:r>
      <w:r w:rsidRPr="006874CD">
        <w:t xml:space="preserve"> Created centralized validation functions</w:t>
      </w:r>
    </w:p>
    <w:p w14:paraId="0C05114A" w14:textId="6648B377" w:rsidR="005C163F" w:rsidRPr="006874CD" w:rsidRDefault="005C163F" w:rsidP="005C163F">
      <w:pPr>
        <w:spacing w:after="160" w:line="259" w:lineRule="auto"/>
      </w:pPr>
      <w:r w:rsidRPr="622AE3B4">
        <w:rPr>
          <w:b/>
          <w:bCs/>
        </w:rPr>
        <w:t>Implementation:</w:t>
      </w:r>
      <w:r>
        <w:t xml:space="preserve"> Collaborative work on Oct 4, 2025 (Chetan, Pukar, Pravesh)</w:t>
      </w:r>
    </w:p>
    <w:p w14:paraId="3975078B" w14:textId="74E3BAAF" w:rsidR="005C163F" w:rsidRPr="006874CD" w:rsidRDefault="005C163F" w:rsidP="005C163F">
      <w:pPr>
        <w:spacing w:after="160" w:line="259" w:lineRule="auto"/>
      </w:pPr>
      <w:r w:rsidRPr="006874CD">
        <w:rPr>
          <w:b/>
          <w:bCs/>
        </w:rPr>
        <w:t>Challenge 3:</w:t>
      </w:r>
      <w:r w:rsidRPr="006874CD">
        <w:t xml:space="preserve"> Expo Configuration Issues</w:t>
      </w:r>
    </w:p>
    <w:p w14:paraId="59AF3A28" w14:textId="1685DA92" w:rsidR="005C163F" w:rsidRPr="006874CD" w:rsidRDefault="005C163F" w:rsidP="005C163F">
      <w:pPr>
        <w:spacing w:after="160" w:line="259" w:lineRule="auto"/>
      </w:pPr>
      <w:r w:rsidRPr="006874CD">
        <w:rPr>
          <w:b/>
          <w:bCs/>
        </w:rPr>
        <w:t>Issue:</w:t>
      </w:r>
      <w:r w:rsidRPr="006874CD">
        <w:t xml:space="preserve"> Initial Expo build errors blocking progress</w:t>
      </w:r>
      <w:r w:rsidR="00924E48">
        <w:t>.</w:t>
      </w:r>
    </w:p>
    <w:p w14:paraId="3257087E" w14:textId="37FD0757" w:rsidR="005C163F" w:rsidRPr="006874CD" w:rsidRDefault="005C163F" w:rsidP="005C163F">
      <w:pPr>
        <w:spacing w:after="160" w:line="259" w:lineRule="auto"/>
      </w:pPr>
      <w:r w:rsidRPr="006874CD">
        <w:rPr>
          <w:b/>
          <w:bCs/>
        </w:rPr>
        <w:t>Solution:</w:t>
      </w:r>
      <w:r w:rsidRPr="006874CD">
        <w:t xml:space="preserve"> Package version conflicts resolved using Stack Overflow research</w:t>
      </w:r>
    </w:p>
    <w:p w14:paraId="698DFC82" w14:textId="1E2172A5" w:rsidR="005C163F" w:rsidRPr="006874CD" w:rsidRDefault="005C163F" w:rsidP="005C163F">
      <w:pPr>
        <w:spacing w:after="160" w:line="259" w:lineRule="auto"/>
      </w:pPr>
      <w:r w:rsidRPr="622AE3B4">
        <w:rPr>
          <w:b/>
          <w:bCs/>
        </w:rPr>
        <w:t>Result:</w:t>
      </w:r>
      <w:r>
        <w:t xml:space="preserve"> Successful build achieved</w:t>
      </w:r>
      <w:r w:rsidR="00924E48">
        <w:t>.</w:t>
      </w:r>
    </w:p>
    <w:p w14:paraId="071CF8F9" w14:textId="192F6630" w:rsidR="005C163F" w:rsidRPr="006874CD" w:rsidRDefault="005C163F" w:rsidP="005C163F">
      <w:pPr>
        <w:spacing w:after="160" w:line="259" w:lineRule="auto"/>
      </w:pPr>
      <w:r w:rsidRPr="622AE3B4">
        <w:rPr>
          <w:b/>
          <w:bCs/>
        </w:rPr>
        <w:t>Testing Performed</w:t>
      </w:r>
    </w:p>
    <w:p w14:paraId="569A98A2" w14:textId="12C73CB2" w:rsidR="00AE4BCE" w:rsidRDefault="001267CA" w:rsidP="000817AE">
      <w:pPr>
        <w:rPr>
          <w:lang w:val="en-CA"/>
        </w:rPr>
      </w:pPr>
      <w:r w:rsidRPr="622AE3B4">
        <w:rPr>
          <w:lang w:val="en-CA"/>
        </w:rPr>
        <w:t>The testing phase focused on ensuring that every component of the authentication system functions smoothly and reliably across various scenarios. Manual testing was conducted on all input fields to verify accurate data entry, field responsiveness, and proper handling of user interactions. Each form underwent validation error message testing to confirm that incorrect inputs triggered clear, context-specific error prompts, ensuring users receive immediate and helpful feedback. The entire navigation flow from the splash and onboarding screens to sign-in, sign-up, and password recovery was thoroughly tested to confirm that transitions between screens occurred seamlessly and without navigation loops or dead ends. Special attention was given to screen transition animations, checking for smoothness and timing consistency across devices. Error state handling was validated to ensure that the application displayed appropriate messages during invalid submissions or failed network requests. Lastly, form submission behavior was tested to confirm successful data handling, proper redirects, and accurate feedback after each user action. Overall, the testing ensured a stable, user-friendly, and visually consistent authentication experience.</w:t>
      </w:r>
    </w:p>
    <w:p w14:paraId="78517802" w14:textId="4357DC62" w:rsidR="006272C7" w:rsidRDefault="006272C7" w:rsidP="006272C7">
      <w:pPr>
        <w:pStyle w:val="Heading2"/>
        <w:rPr>
          <w:lang w:val="en-CA"/>
        </w:rPr>
      </w:pPr>
      <w:bookmarkStart w:id="74" w:name="_Toc212293582"/>
      <w:r>
        <w:rPr>
          <w:lang w:val="en-CA"/>
        </w:rPr>
        <w:t>Summary</w:t>
      </w:r>
      <w:bookmarkEnd w:id="74"/>
    </w:p>
    <w:p w14:paraId="7BAF5E2D" w14:textId="7F35F5D6" w:rsidR="000A7D3C" w:rsidRPr="000A2E6A" w:rsidRDefault="00377544" w:rsidP="000817AE">
      <w:r w:rsidRPr="007B2168">
        <w:t>The authentication screens are designed in full alignment with the Figma design specifications, ensuring a cohesive and visually appealing user experience across the application. Each screen maintains a consistent color scheme derived from the app’s defined design tokens, providing uniformity in elements such as buttons, input fields, and background gradients.</w:t>
      </w:r>
    </w:p>
    <w:p w14:paraId="0602B8B3" w14:textId="3D6B1F85" w:rsidR="00AE4BCE" w:rsidRDefault="000817AE" w:rsidP="00504506">
      <w:pPr>
        <w:pStyle w:val="Heading1"/>
        <w:rPr>
          <w:rFonts w:eastAsia="Times New Roman" w:cs="Times New Roman"/>
        </w:rPr>
      </w:pPr>
      <w:bookmarkStart w:id="75" w:name="_Toc212293583"/>
      <w:r w:rsidRPr="006874CD">
        <w:lastRenderedPageBreak/>
        <w:t>Implemented Feature</w:t>
      </w:r>
      <w:r>
        <w:t xml:space="preserve"> 2</w:t>
      </w:r>
      <w:r w:rsidRPr="006874CD">
        <w:t>: Core Navigation and Map Interface</w:t>
      </w:r>
      <w:bookmarkEnd w:id="75"/>
    </w:p>
    <w:p w14:paraId="460C5DED" w14:textId="251CE1AE" w:rsidR="000817AE" w:rsidRDefault="00504506" w:rsidP="00504506">
      <w:pPr>
        <w:pStyle w:val="Heading2"/>
      </w:pPr>
      <w:bookmarkStart w:id="76" w:name="_Toc212293584"/>
      <w:r>
        <w:t>Overview</w:t>
      </w:r>
      <w:bookmarkEnd w:id="76"/>
    </w:p>
    <w:p w14:paraId="2F2D7CFF" w14:textId="087292E2" w:rsidR="000817AE" w:rsidRDefault="00862803" w:rsidP="00862803">
      <w:pPr>
        <w:rPr>
          <w:rFonts w:eastAsia="Times New Roman" w:cs="Times New Roman"/>
        </w:rPr>
      </w:pPr>
      <w:r>
        <w:t>The navigation system provides the structural foundation for the application, implementing a bottom tab navigator with four main sections: Map, Alerts, Search, and Settings. The map interface serves as the primary screen where users interact with location-based weather data.</w:t>
      </w:r>
    </w:p>
    <w:p w14:paraId="099A392D" w14:textId="0CAC2B52" w:rsidR="00AE4BCE" w:rsidRDefault="3F9A4FDD" w:rsidP="622AE3B4">
      <w:pPr>
        <w:pStyle w:val="Heading2"/>
      </w:pPr>
      <w:bookmarkStart w:id="77" w:name="_Toc212293585"/>
      <w:r w:rsidRPr="622AE3B4">
        <w:t>Implementation Details</w:t>
      </w:r>
      <w:bookmarkEnd w:id="77"/>
    </w:p>
    <w:p w14:paraId="77AFF855" w14:textId="39422D43" w:rsidR="002522CA" w:rsidRPr="002522CA" w:rsidRDefault="002522CA" w:rsidP="009571CE">
      <w:pPr>
        <w:pStyle w:val="Heading3"/>
      </w:pPr>
      <w:bookmarkStart w:id="78" w:name="_Toc212293586"/>
      <w:r w:rsidRPr="006874CD">
        <w:t>Main Navigation Structure (App.js):</w:t>
      </w:r>
      <w:bookmarkEnd w:id="78"/>
    </w:p>
    <w:p w14:paraId="4155F97E" w14:textId="238F1055" w:rsidR="00AE4BCE" w:rsidRDefault="3F9A4FDD" w:rsidP="622AE3B4">
      <w:pPr>
        <w:rPr>
          <w:rFonts w:eastAsia="Times New Roman" w:cs="Times New Roman"/>
          <w:color w:val="000000" w:themeColor="text1"/>
        </w:rPr>
      </w:pPr>
      <w:r w:rsidRPr="622AE3B4">
        <w:rPr>
          <w:rFonts w:eastAsia="Times New Roman" w:cs="Times New Roman"/>
          <w:color w:val="000000" w:themeColor="text1"/>
        </w:rPr>
        <w:t>The navigation structure was implemented using React Navigation, configured through a bottom-tab navigator that links four main screens. The design follows the Figma guidelines for color, layout, and iconography, incorporating icons for visually distinct tab icons with active and inactive states. The transitions between screens are smooth, ensuring consistent experience across devices.</w:t>
      </w:r>
      <w:r w:rsidR="001E4DAC" w:rsidRPr="001E4DAC">
        <w:rPr>
          <w:rFonts w:eastAsia="Times New Roman" w:cs="Times New Roman"/>
          <w:noProof/>
          <w:color w:val="000000" w:themeColor="text1"/>
        </w:rPr>
        <w:t xml:space="preserve"> </w:t>
      </w:r>
    </w:p>
    <w:p w14:paraId="5471643D" w14:textId="673088A2" w:rsidR="00161332" w:rsidRDefault="00EE3723" w:rsidP="00EE3723">
      <w:pPr>
        <w:jc w:val="center"/>
        <w:rPr>
          <w:rFonts w:eastAsia="Times New Roman" w:cs="Times New Roman"/>
          <w:color w:val="000000" w:themeColor="text1"/>
        </w:rPr>
      </w:pPr>
      <w:r w:rsidRPr="00161332">
        <w:rPr>
          <w:rFonts w:eastAsia="Times New Roman" w:cs="Times New Roman"/>
          <w:noProof/>
          <w:color w:val="000000" w:themeColor="text1"/>
        </w:rPr>
        <w:drawing>
          <wp:inline distT="0" distB="0" distL="0" distR="0" wp14:anchorId="1238646A" wp14:editId="5B85C52E">
            <wp:extent cx="3703320" cy="3648493"/>
            <wp:effectExtent l="0" t="0" r="0" b="9525"/>
            <wp:docPr id="6158100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10046" name="Picture 1" descr="A screen shot of a computer program&#10;&#10;AI-generated content may be incorrect."/>
                    <pic:cNvPicPr/>
                  </pic:nvPicPr>
                  <pic:blipFill>
                    <a:blip r:embed="rId32"/>
                    <a:stretch>
                      <a:fillRect/>
                    </a:stretch>
                  </pic:blipFill>
                  <pic:spPr>
                    <a:xfrm>
                      <a:off x="0" y="0"/>
                      <a:ext cx="3734634" cy="3679344"/>
                    </a:xfrm>
                    <a:prstGeom prst="rect">
                      <a:avLst/>
                    </a:prstGeom>
                  </pic:spPr>
                </pic:pic>
              </a:graphicData>
            </a:graphic>
          </wp:inline>
        </w:drawing>
      </w:r>
    </w:p>
    <w:p w14:paraId="07A4DC57" w14:textId="2282BF16" w:rsidR="009571CE" w:rsidRDefault="00591944" w:rsidP="00591944">
      <w:pPr>
        <w:pStyle w:val="Heading3"/>
      </w:pPr>
      <w:bookmarkStart w:id="79" w:name="_Toc212293587"/>
      <w:r>
        <w:lastRenderedPageBreak/>
        <w:t>Tab Screens:</w:t>
      </w:r>
      <w:bookmarkEnd w:id="79"/>
      <w:r>
        <w:t xml:space="preserve"> </w:t>
      </w:r>
    </w:p>
    <w:p w14:paraId="1CD1DCE2" w14:textId="21B35FEA" w:rsidR="004F3D19" w:rsidRPr="004F3D19" w:rsidRDefault="00F10C56" w:rsidP="00F10C56">
      <w:pPr>
        <w:spacing w:after="160" w:line="259" w:lineRule="auto"/>
      </w:pPr>
      <w:r w:rsidRPr="006874CD">
        <w:t xml:space="preserve">1. </w:t>
      </w:r>
      <w:r w:rsidRPr="006874CD">
        <w:rPr>
          <w:b/>
          <w:bCs/>
        </w:rPr>
        <w:t>Map Screen</w:t>
      </w:r>
      <w:r w:rsidRPr="006874CD">
        <w:t xml:space="preserve"> (MapScreen.js)</w:t>
      </w:r>
    </w:p>
    <w:p w14:paraId="40DEB1AE" w14:textId="788BD33F" w:rsidR="00AE4BCE" w:rsidRDefault="3F9A4FDD" w:rsidP="622AE3B4">
      <w:pPr>
        <w:rPr>
          <w:rFonts w:eastAsia="Times New Roman" w:cs="Times New Roman"/>
          <w:color w:val="000000" w:themeColor="text1"/>
        </w:rPr>
      </w:pPr>
      <w:r w:rsidRPr="622AE3B4">
        <w:rPr>
          <w:rFonts w:eastAsia="Times New Roman" w:cs="Times New Roman"/>
          <w:color w:val="000000" w:themeColor="text1"/>
        </w:rPr>
        <w:t>The Map Screen serves as the home interface and was built using React Native Maps. It includes a responsive search bar, an integrated profile icon, and a set of quick-access chips at the bottom for frequently used features. The screen displays the user’s current location using the Expo Location API</w:t>
      </w:r>
      <w:r w:rsidR="000F4071">
        <w:rPr>
          <w:rFonts w:eastAsia="Times New Roman" w:cs="Times New Roman"/>
          <w:color w:val="000000" w:themeColor="text1"/>
        </w:rPr>
        <w:t xml:space="preserve"> and </w:t>
      </w:r>
      <w:r w:rsidR="00030C83">
        <w:rPr>
          <w:rFonts w:eastAsia="Times New Roman" w:cs="Times New Roman"/>
          <w:color w:val="000000" w:themeColor="text1"/>
        </w:rPr>
        <w:t xml:space="preserve">the </w:t>
      </w:r>
      <w:r w:rsidR="000F4071">
        <w:rPr>
          <w:rFonts w:eastAsia="Times New Roman" w:cs="Times New Roman"/>
          <w:color w:val="000000" w:themeColor="text1"/>
        </w:rPr>
        <w:t>cu</w:t>
      </w:r>
      <w:r w:rsidR="007A4573">
        <w:rPr>
          <w:rFonts w:eastAsia="Times New Roman" w:cs="Times New Roman"/>
          <w:color w:val="000000" w:themeColor="text1"/>
        </w:rPr>
        <w:t xml:space="preserve">rrent phone </w:t>
      </w:r>
      <w:r w:rsidR="00030C83">
        <w:rPr>
          <w:rFonts w:eastAsia="Times New Roman" w:cs="Times New Roman"/>
          <w:color w:val="000000" w:themeColor="text1"/>
        </w:rPr>
        <w:t>GPS</w:t>
      </w:r>
      <w:r w:rsidR="007A4573">
        <w:rPr>
          <w:rFonts w:eastAsia="Times New Roman" w:cs="Times New Roman"/>
          <w:color w:val="000000" w:themeColor="text1"/>
        </w:rPr>
        <w:t xml:space="preserve"> location</w:t>
      </w:r>
      <w:r w:rsidR="00030C83">
        <w:rPr>
          <w:rFonts w:eastAsia="Times New Roman" w:cs="Times New Roman"/>
          <w:color w:val="000000" w:themeColor="text1"/>
        </w:rPr>
        <w:t>.</w:t>
      </w:r>
      <w:r w:rsidR="003656DF">
        <w:rPr>
          <w:rFonts w:eastAsia="Times New Roman" w:cs="Times New Roman"/>
          <w:color w:val="000000" w:themeColor="text1"/>
        </w:rPr>
        <w:t xml:space="preserve"> Also,</w:t>
      </w:r>
      <w:r w:rsidRPr="622AE3B4">
        <w:rPr>
          <w:rFonts w:eastAsia="Times New Roman" w:cs="Times New Roman"/>
          <w:color w:val="000000" w:themeColor="text1"/>
        </w:rPr>
        <w:t xml:space="preserve"> placeholders have been implemented for future weather overlays and data layers.</w:t>
      </w:r>
    </w:p>
    <w:p w14:paraId="71366743" w14:textId="0CB836C0" w:rsidR="00A047A5" w:rsidRDefault="00A047A5" w:rsidP="622AE3B4">
      <w:pPr>
        <w:rPr>
          <w:rFonts w:eastAsia="Times New Roman" w:cs="Times New Roman"/>
          <w:b/>
          <w:bCs/>
          <w:color w:val="000000" w:themeColor="text1"/>
        </w:rPr>
      </w:pPr>
      <w:r w:rsidRPr="00A047A5">
        <w:rPr>
          <w:rFonts w:eastAsia="Times New Roman" w:cs="Times New Roman"/>
          <w:b/>
          <w:bCs/>
          <w:color w:val="000000" w:themeColor="text1"/>
        </w:rPr>
        <w:t>Screenshots</w:t>
      </w:r>
    </w:p>
    <w:p w14:paraId="03239AF4" w14:textId="3334B7AC" w:rsidR="106A22DA" w:rsidRPr="00E7201C" w:rsidRDefault="00A047A5" w:rsidP="168E4FEE">
      <w:pPr>
        <w:jc w:val="center"/>
        <w:rPr>
          <w:rFonts w:eastAsia="Times New Roman" w:cs="Times New Roman"/>
          <w:b/>
          <w:color w:val="000000" w:themeColor="text1"/>
        </w:rPr>
      </w:pPr>
      <w:r>
        <w:rPr>
          <w:rFonts w:eastAsia="Times New Roman" w:cs="Times New Roman"/>
          <w:b/>
          <w:bCs/>
          <w:noProof/>
          <w:color w:val="000000" w:themeColor="text1"/>
        </w:rPr>
        <w:drawing>
          <wp:inline distT="0" distB="0" distL="0" distR="0" wp14:anchorId="16BCC48B" wp14:editId="66EF6298">
            <wp:extent cx="2400562" cy="5204575"/>
            <wp:effectExtent l="12700" t="12700" r="8255" b="17780"/>
            <wp:docPr id="1709520408" name="Picture 8"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20408" name="Picture 8" descr="A map of a city&#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0562" cy="5204575"/>
                    </a:xfrm>
                    <a:prstGeom prst="rect">
                      <a:avLst/>
                    </a:prstGeom>
                    <a:ln>
                      <a:solidFill>
                        <a:schemeClr val="tx1"/>
                      </a:solidFill>
                    </a:ln>
                  </pic:spPr>
                </pic:pic>
              </a:graphicData>
            </a:graphic>
          </wp:inline>
        </w:drawing>
      </w:r>
    </w:p>
    <w:p w14:paraId="1ED1D7BC" w14:textId="087A586C" w:rsidR="00B5563D" w:rsidRDefault="00B5563D" w:rsidP="189BBB5A">
      <w:pPr>
        <w:jc w:val="center"/>
      </w:pPr>
      <w:r w:rsidRPr="00B5563D">
        <w:rPr>
          <w:noProof/>
        </w:rPr>
        <w:lastRenderedPageBreak/>
        <w:drawing>
          <wp:inline distT="0" distB="0" distL="0" distR="0" wp14:anchorId="589EEBF1" wp14:editId="7A9E3F70">
            <wp:extent cx="5731510" cy="6889115"/>
            <wp:effectExtent l="0" t="0" r="0" b="0"/>
            <wp:docPr id="15994870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87042" name="Picture 1" descr="A screen shot of a computer program&#10;&#10;AI-generated content may be incorrect."/>
                    <pic:cNvPicPr/>
                  </pic:nvPicPr>
                  <pic:blipFill>
                    <a:blip r:embed="rId34"/>
                    <a:stretch>
                      <a:fillRect/>
                    </a:stretch>
                  </pic:blipFill>
                  <pic:spPr>
                    <a:xfrm>
                      <a:off x="0" y="0"/>
                      <a:ext cx="5731510" cy="6889115"/>
                    </a:xfrm>
                    <a:prstGeom prst="rect">
                      <a:avLst/>
                    </a:prstGeom>
                  </pic:spPr>
                </pic:pic>
              </a:graphicData>
            </a:graphic>
          </wp:inline>
        </w:drawing>
      </w:r>
    </w:p>
    <w:p w14:paraId="6487673F" w14:textId="233F2E51" w:rsidR="168E4FEE" w:rsidRDefault="168E4FEE" w:rsidP="168E4FEE">
      <w:pPr>
        <w:rPr>
          <w:rFonts w:eastAsia="Times New Roman" w:cs="Times New Roman"/>
          <w:color w:val="000000" w:themeColor="text1"/>
        </w:rPr>
      </w:pPr>
    </w:p>
    <w:p w14:paraId="08376BA1" w14:textId="40F1A3C8" w:rsidR="168E4FEE" w:rsidRDefault="168E4FEE" w:rsidP="168E4FEE">
      <w:pPr>
        <w:rPr>
          <w:rFonts w:eastAsia="Times New Roman" w:cs="Times New Roman"/>
          <w:color w:val="000000" w:themeColor="text1"/>
        </w:rPr>
      </w:pPr>
    </w:p>
    <w:p w14:paraId="68A723E6" w14:textId="67779C57" w:rsidR="4E28C2B9" w:rsidRDefault="4E28C2B9" w:rsidP="00B5563D">
      <w:pPr>
        <w:rPr>
          <w:rFonts w:eastAsia="Times New Roman" w:cs="Times New Roman"/>
          <w:color w:val="000000" w:themeColor="text1"/>
        </w:rPr>
      </w:pPr>
    </w:p>
    <w:p w14:paraId="792DE46C" w14:textId="41F28A8C" w:rsidR="00684D25" w:rsidRPr="001507EA" w:rsidRDefault="00882A90" w:rsidP="622AE3B4">
      <w:r w:rsidRPr="006874CD">
        <w:lastRenderedPageBreak/>
        <w:t xml:space="preserve">2. </w:t>
      </w:r>
      <w:r w:rsidRPr="006874CD">
        <w:rPr>
          <w:b/>
          <w:bCs/>
        </w:rPr>
        <w:t>Alerts Screen</w:t>
      </w:r>
      <w:r w:rsidRPr="006874CD">
        <w:t xml:space="preserve"> (AlertScreen.js)</w:t>
      </w:r>
    </w:p>
    <w:p w14:paraId="46110035" w14:textId="3CAF06D5" w:rsidR="00AE4BCE" w:rsidRDefault="3F9A4FDD" w:rsidP="622AE3B4">
      <w:pPr>
        <w:rPr>
          <w:rFonts w:eastAsia="Times New Roman" w:cs="Times New Roman"/>
          <w:color w:val="000000" w:themeColor="text1"/>
        </w:rPr>
      </w:pPr>
      <w:r w:rsidRPr="622AE3B4">
        <w:rPr>
          <w:rFonts w:eastAsia="Times New Roman" w:cs="Times New Roman"/>
          <w:color w:val="000000" w:themeColor="text1"/>
        </w:rPr>
        <w:t xml:space="preserve">The Alerts Screen displays categorized hazard notifications using reusable card and badge components. Although the backend integration for live alerts has not yet been implemented, the UI layout </w:t>
      </w:r>
      <w:r w:rsidR="006D20AC">
        <w:rPr>
          <w:rFonts w:eastAsia="Times New Roman" w:cs="Times New Roman"/>
          <w:color w:val="000000" w:themeColor="text1"/>
        </w:rPr>
        <w:t>provides the</w:t>
      </w:r>
      <w:r w:rsidRPr="622AE3B4">
        <w:rPr>
          <w:rFonts w:eastAsia="Times New Roman" w:cs="Times New Roman"/>
          <w:color w:val="000000" w:themeColor="text1"/>
        </w:rPr>
        <w:t xml:space="preserve"> </w:t>
      </w:r>
      <w:r w:rsidR="008D4BC2">
        <w:rPr>
          <w:rFonts w:eastAsia="Times New Roman" w:cs="Times New Roman"/>
          <w:color w:val="000000" w:themeColor="text1"/>
        </w:rPr>
        <w:t xml:space="preserve">hint of the future </w:t>
      </w:r>
      <w:r w:rsidR="00237867">
        <w:rPr>
          <w:rFonts w:eastAsia="Times New Roman" w:cs="Times New Roman"/>
          <w:color w:val="000000" w:themeColor="text1"/>
        </w:rPr>
        <w:t xml:space="preserve">UI which </w:t>
      </w:r>
      <w:r w:rsidR="008D4BC2">
        <w:rPr>
          <w:rFonts w:eastAsia="Times New Roman" w:cs="Times New Roman"/>
          <w:color w:val="000000" w:themeColor="text1"/>
        </w:rPr>
        <w:t xml:space="preserve">of </w:t>
      </w:r>
      <w:r w:rsidRPr="622AE3B4">
        <w:rPr>
          <w:rFonts w:eastAsia="Times New Roman" w:cs="Times New Roman"/>
          <w:color w:val="000000" w:themeColor="text1"/>
        </w:rPr>
        <w:t>real-time updates once connected. The Search Screen allows users to locate specific destinations and view recent queries through a clean and minimal interface, while the Settings Menu Screen acts as a gateway to additional sub-pages such as Preferences, Speedometer, and Gas Station modules. Each tab maintains consistent spacing, color schemes, and typography, ensuring design uniformity throughout the app.</w:t>
      </w:r>
    </w:p>
    <w:p w14:paraId="4F5A8C49" w14:textId="17763AFC" w:rsidR="00C57D09" w:rsidRDefault="00C57D09" w:rsidP="622AE3B4">
      <w:pPr>
        <w:rPr>
          <w:rFonts w:eastAsia="Times New Roman" w:cs="Times New Roman"/>
          <w:b/>
          <w:bCs/>
          <w:color w:val="000000" w:themeColor="text1"/>
        </w:rPr>
      </w:pPr>
      <w:r w:rsidRPr="00C57D09">
        <w:rPr>
          <w:rFonts w:eastAsia="Times New Roman" w:cs="Times New Roman"/>
          <w:b/>
          <w:bCs/>
          <w:color w:val="000000" w:themeColor="text1"/>
        </w:rPr>
        <w:t>Screenshot:</w:t>
      </w:r>
    </w:p>
    <w:p w14:paraId="66C13F95" w14:textId="04C8C6C0" w:rsidR="00C57D09" w:rsidRPr="00C57D09" w:rsidRDefault="00BF5DEB" w:rsidP="00BF5DEB">
      <w:pPr>
        <w:jc w:val="center"/>
        <w:rPr>
          <w:rFonts w:eastAsia="Times New Roman" w:cs="Times New Roman"/>
          <w:b/>
          <w:bCs/>
          <w:color w:val="000000" w:themeColor="text1"/>
        </w:rPr>
      </w:pPr>
      <w:r>
        <w:rPr>
          <w:rFonts w:eastAsia="Times New Roman" w:cs="Times New Roman"/>
          <w:b/>
          <w:bCs/>
          <w:noProof/>
          <w:color w:val="000000" w:themeColor="text1"/>
        </w:rPr>
        <w:drawing>
          <wp:inline distT="0" distB="0" distL="0" distR="0" wp14:anchorId="257D7803" wp14:editId="3F28F6A0">
            <wp:extent cx="2073897" cy="4496343"/>
            <wp:effectExtent l="12700" t="12700" r="9525" b="12700"/>
            <wp:docPr id="1049981998" name="Picture 9" descr="Screens screenshot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81998" name="Picture 9" descr="Screens screenshot of a weather forecas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1348" cy="4534178"/>
                    </a:xfrm>
                    <a:prstGeom prst="rect">
                      <a:avLst/>
                    </a:prstGeom>
                    <a:ln>
                      <a:solidFill>
                        <a:schemeClr val="tx1"/>
                      </a:solidFill>
                    </a:ln>
                  </pic:spPr>
                </pic:pic>
              </a:graphicData>
            </a:graphic>
          </wp:inline>
        </w:drawing>
      </w:r>
    </w:p>
    <w:p w14:paraId="78DC6D1A" w14:textId="77777777" w:rsidR="00C57D09" w:rsidRDefault="00C57D09" w:rsidP="622AE3B4">
      <w:pPr>
        <w:rPr>
          <w:rFonts w:eastAsia="Times New Roman" w:cs="Times New Roman"/>
          <w:color w:val="000000" w:themeColor="text1"/>
        </w:rPr>
      </w:pPr>
    </w:p>
    <w:p w14:paraId="2D4B86F2" w14:textId="017879E3" w:rsidR="43FEF0A8" w:rsidRDefault="43FEF0A8" w:rsidP="47D9FE93">
      <w:pPr>
        <w:jc w:val="center"/>
      </w:pPr>
    </w:p>
    <w:p w14:paraId="15811A56" w14:textId="209D6A64" w:rsidR="00917407" w:rsidRDefault="005D7A48" w:rsidP="727A941C">
      <w:pPr>
        <w:jc w:val="center"/>
      </w:pPr>
      <w:r w:rsidRPr="005D7A48">
        <w:rPr>
          <w:noProof/>
        </w:rPr>
        <w:drawing>
          <wp:inline distT="0" distB="0" distL="0" distR="0" wp14:anchorId="52073CD1" wp14:editId="5154C3F6">
            <wp:extent cx="5731510" cy="4678045"/>
            <wp:effectExtent l="0" t="0" r="0" b="0"/>
            <wp:docPr id="127658318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3185" name="Picture 1" descr="A screen shot of a computer screen&#10;&#10;AI-generated content may be incorrect."/>
                    <pic:cNvPicPr/>
                  </pic:nvPicPr>
                  <pic:blipFill>
                    <a:blip r:embed="rId36"/>
                    <a:stretch>
                      <a:fillRect/>
                    </a:stretch>
                  </pic:blipFill>
                  <pic:spPr>
                    <a:xfrm>
                      <a:off x="0" y="0"/>
                      <a:ext cx="5731510" cy="4678045"/>
                    </a:xfrm>
                    <a:prstGeom prst="rect">
                      <a:avLst/>
                    </a:prstGeom>
                  </pic:spPr>
                </pic:pic>
              </a:graphicData>
            </a:graphic>
          </wp:inline>
        </w:drawing>
      </w:r>
    </w:p>
    <w:p w14:paraId="12E38283" w14:textId="0F355C30" w:rsidR="007609F6" w:rsidRDefault="007609F6" w:rsidP="007609F6">
      <w:r w:rsidRPr="006874CD">
        <w:t xml:space="preserve">3. </w:t>
      </w:r>
      <w:r w:rsidRPr="006874CD">
        <w:rPr>
          <w:b/>
          <w:bCs/>
        </w:rPr>
        <w:t>Search Screen</w:t>
      </w:r>
      <w:r w:rsidRPr="006874CD">
        <w:t xml:space="preserve"> (SearchScreen.js)</w:t>
      </w:r>
    </w:p>
    <w:p w14:paraId="2D1C4D3C" w14:textId="77777777" w:rsidR="00564D33" w:rsidRPr="00CD23F2" w:rsidRDefault="00E173C0" w:rsidP="00CD23F2">
      <w:pPr>
        <w:rPr>
          <w:lang w:val="en-CA"/>
        </w:rPr>
      </w:pPr>
      <w:r w:rsidRPr="00E173C0">
        <w:rPr>
          <w:lang w:val="en-CA"/>
        </w:rPr>
        <w:t xml:space="preserve">The Search Screen (SearchScreen.js) provides users with an interactive and efficient way to explore locations and destinations within the Weather Driver application. It includes a location search functionality that allows users to type in specific place names, addresses, or landmarks, with instant suggestions appearing as they type. This feature </w:t>
      </w:r>
      <w:r w:rsidR="00570482" w:rsidRPr="00CD23F2">
        <w:rPr>
          <w:lang w:val="en-CA"/>
        </w:rPr>
        <w:t xml:space="preserve">should be powered by </w:t>
      </w:r>
      <w:r w:rsidR="00601D86" w:rsidRPr="00CD23F2">
        <w:rPr>
          <w:lang w:val="en-CA"/>
        </w:rPr>
        <w:t xml:space="preserve">an </w:t>
      </w:r>
      <w:r w:rsidR="00CE5DA1" w:rsidRPr="00CD23F2">
        <w:rPr>
          <w:lang w:val="en-CA"/>
        </w:rPr>
        <w:t>integrated API</w:t>
      </w:r>
      <w:r w:rsidR="00601D86" w:rsidRPr="00CD23F2">
        <w:rPr>
          <w:lang w:val="en-CA"/>
        </w:rPr>
        <w:t>,</w:t>
      </w:r>
      <w:r w:rsidR="00CE5DA1" w:rsidRPr="00CD23F2">
        <w:rPr>
          <w:lang w:val="en-CA"/>
        </w:rPr>
        <w:t xml:space="preserve"> which is not fully developed yet. We only have the frontend UI Search Screen.</w:t>
      </w:r>
      <w:r w:rsidRPr="00E173C0">
        <w:rPr>
          <w:lang w:val="en-CA"/>
        </w:rPr>
        <w:t xml:space="preserve"> The screen also features a recent searches display, enabling users to quickly revisit previously searched locations without having to retype them, thereby enhancing convenience and user experience. </w:t>
      </w:r>
    </w:p>
    <w:p w14:paraId="0DDA9FA8" w14:textId="77777777" w:rsidR="00626683" w:rsidRDefault="00626683" w:rsidP="00CD23F2">
      <w:pPr>
        <w:rPr>
          <w:lang w:val="en-CA"/>
        </w:rPr>
      </w:pPr>
    </w:p>
    <w:p w14:paraId="080500EA" w14:textId="4B75D2BD" w:rsidR="00626683" w:rsidRDefault="00626683" w:rsidP="00CD23F2">
      <w:pPr>
        <w:rPr>
          <w:b/>
          <w:bCs/>
          <w:lang w:val="en-CA"/>
        </w:rPr>
      </w:pPr>
      <w:r w:rsidRPr="00626683">
        <w:rPr>
          <w:b/>
          <w:bCs/>
          <w:lang w:val="en-CA"/>
        </w:rPr>
        <w:lastRenderedPageBreak/>
        <w:t>Screenshots</w:t>
      </w:r>
      <w:r>
        <w:rPr>
          <w:b/>
          <w:bCs/>
          <w:lang w:val="en-CA"/>
        </w:rPr>
        <w:t>:</w:t>
      </w:r>
    </w:p>
    <w:p w14:paraId="15FC3D06" w14:textId="439B5721" w:rsidR="00626683" w:rsidRPr="00626683" w:rsidRDefault="00626683" w:rsidP="00626683">
      <w:pPr>
        <w:jc w:val="center"/>
        <w:rPr>
          <w:b/>
          <w:bCs/>
          <w:lang w:val="en-CA"/>
        </w:rPr>
      </w:pPr>
      <w:r>
        <w:rPr>
          <w:b/>
          <w:bCs/>
          <w:noProof/>
          <w:lang w:val="en-CA"/>
        </w:rPr>
        <w:drawing>
          <wp:inline distT="0" distB="0" distL="0" distR="0" wp14:anchorId="396A66E7" wp14:editId="76CD5B00">
            <wp:extent cx="2356631" cy="5109328"/>
            <wp:effectExtent l="12700" t="12700" r="18415" b="8890"/>
            <wp:docPr id="2125663001"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3001" name="Picture 10" descr="A screenshot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1582" cy="5163422"/>
                    </a:xfrm>
                    <a:prstGeom prst="rect">
                      <a:avLst/>
                    </a:prstGeom>
                    <a:ln>
                      <a:solidFill>
                        <a:schemeClr val="tx1"/>
                      </a:solidFill>
                    </a:ln>
                  </pic:spPr>
                </pic:pic>
              </a:graphicData>
            </a:graphic>
          </wp:inline>
        </w:drawing>
      </w:r>
    </w:p>
    <w:p w14:paraId="7EB36F2D" w14:textId="390D82E3" w:rsidR="47D9FE93" w:rsidRDefault="47D9FE93" w:rsidP="47D9FE93">
      <w:pPr>
        <w:jc w:val="center"/>
      </w:pPr>
    </w:p>
    <w:p w14:paraId="54A95971" w14:textId="10802C29" w:rsidR="00B44461" w:rsidRDefault="00B44461" w:rsidP="47D9FE93">
      <w:pPr>
        <w:jc w:val="center"/>
      </w:pPr>
      <w:r w:rsidRPr="00B44461">
        <w:rPr>
          <w:noProof/>
        </w:rPr>
        <w:lastRenderedPageBreak/>
        <w:drawing>
          <wp:inline distT="0" distB="0" distL="0" distR="0" wp14:anchorId="202AD80B" wp14:editId="7E5CE4ED">
            <wp:extent cx="5493985" cy="4779390"/>
            <wp:effectExtent l="0" t="0" r="5715" b="0"/>
            <wp:docPr id="198637101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71019" name="Picture 1" descr="A computer screen shot of a program&#10;&#10;AI-generated content may be incorrect."/>
                    <pic:cNvPicPr/>
                  </pic:nvPicPr>
                  <pic:blipFill>
                    <a:blip r:embed="rId38"/>
                    <a:stretch>
                      <a:fillRect/>
                    </a:stretch>
                  </pic:blipFill>
                  <pic:spPr>
                    <a:xfrm>
                      <a:off x="0" y="0"/>
                      <a:ext cx="5519402" cy="4801501"/>
                    </a:xfrm>
                    <a:prstGeom prst="rect">
                      <a:avLst/>
                    </a:prstGeom>
                  </pic:spPr>
                </pic:pic>
              </a:graphicData>
            </a:graphic>
          </wp:inline>
        </w:drawing>
      </w:r>
    </w:p>
    <w:p w14:paraId="23BF7ABC" w14:textId="774DE313" w:rsidR="00F50CF0" w:rsidRPr="006874CD" w:rsidRDefault="00F50CF0" w:rsidP="00F50CF0">
      <w:r w:rsidRPr="006874CD">
        <w:t xml:space="preserve">4. </w:t>
      </w:r>
      <w:r w:rsidRPr="006874CD">
        <w:rPr>
          <w:b/>
          <w:bCs/>
        </w:rPr>
        <w:t>Settings Menu Screen</w:t>
      </w:r>
      <w:r w:rsidRPr="006874CD">
        <w:t xml:space="preserve"> (SettingsMenuScreen.js)</w:t>
      </w:r>
    </w:p>
    <w:p w14:paraId="1AE6E524" w14:textId="26514B43" w:rsidR="00CD23F2" w:rsidRPr="00CD23F2" w:rsidRDefault="00CD23F2" w:rsidP="00B16E80">
      <w:pPr>
        <w:rPr>
          <w:lang w:val="en-CA"/>
        </w:rPr>
      </w:pPr>
      <w:r w:rsidRPr="00CD23F2">
        <w:rPr>
          <w:lang w:val="en-CA"/>
        </w:rPr>
        <w:t>The Settings Menu Screen serves as the central hub for user preferences and application configurations within the Weather Driver app. It offers a comprehensive organization of settings</w:t>
      </w:r>
      <w:r w:rsidR="00751C79" w:rsidRPr="00B16E80">
        <w:rPr>
          <w:lang w:val="en-CA"/>
        </w:rPr>
        <w:t xml:space="preserve">. </w:t>
      </w:r>
      <w:r w:rsidRPr="00CD23F2">
        <w:rPr>
          <w:lang w:val="en-CA"/>
        </w:rPr>
        <w:t>Each category is designed with intuitive icons and clear labels to help users quickly locate and adjust specific features. The screen supports navigation to sub-settings pages, allowing users to dive deeper into individual sections</w:t>
      </w:r>
      <w:r w:rsidR="00751C79" w:rsidRPr="00B16E80">
        <w:rPr>
          <w:lang w:val="en-CA"/>
        </w:rPr>
        <w:t xml:space="preserve"> </w:t>
      </w:r>
      <w:r w:rsidRPr="00CD23F2">
        <w:rPr>
          <w:lang w:val="en-CA"/>
        </w:rPr>
        <w:t>without cluttering the main settings view. Additionally, the Settings Menu is accessible from multiple entry points, including the bottom tab bar and the profile modal, ensuring that users can access it conveniently from anywhere within the app. This well-structured and accessible design ensures that users have full control over their app experience while maintaining a consistent and user-friendly interface throughout.</w:t>
      </w:r>
    </w:p>
    <w:p w14:paraId="160DA08F" w14:textId="77777777" w:rsidR="00626683" w:rsidRPr="00CD23F2" w:rsidRDefault="00626683" w:rsidP="00B16E80">
      <w:pPr>
        <w:rPr>
          <w:lang w:val="en-CA"/>
        </w:rPr>
      </w:pPr>
    </w:p>
    <w:p w14:paraId="1E005CE8" w14:textId="6869B4AE" w:rsidR="00626683" w:rsidRDefault="00626683" w:rsidP="00626683">
      <w:pPr>
        <w:rPr>
          <w:b/>
          <w:bCs/>
        </w:rPr>
      </w:pPr>
      <w:r w:rsidRPr="00626683">
        <w:rPr>
          <w:b/>
          <w:bCs/>
        </w:rPr>
        <w:lastRenderedPageBreak/>
        <w:t>Screenshots</w:t>
      </w:r>
    </w:p>
    <w:p w14:paraId="123ED06A" w14:textId="55A67A5C" w:rsidR="00626683" w:rsidRDefault="00626683" w:rsidP="00626683">
      <w:pPr>
        <w:jc w:val="center"/>
        <w:rPr>
          <w:b/>
          <w:bCs/>
        </w:rPr>
      </w:pPr>
      <w:r>
        <w:rPr>
          <w:b/>
          <w:bCs/>
          <w:noProof/>
        </w:rPr>
        <w:drawing>
          <wp:inline distT="0" distB="0" distL="0" distR="0" wp14:anchorId="6EB103B8" wp14:editId="0DC5C2C3">
            <wp:extent cx="2789924" cy="6048735"/>
            <wp:effectExtent l="12700" t="12700" r="17145" b="9525"/>
            <wp:docPr id="1641982139"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82139" name="Picture 11" descr="A screenshot of a phon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7883" cy="6087672"/>
                    </a:xfrm>
                    <a:prstGeom prst="rect">
                      <a:avLst/>
                    </a:prstGeom>
                    <a:ln>
                      <a:solidFill>
                        <a:schemeClr val="tx1"/>
                      </a:solidFill>
                    </a:ln>
                  </pic:spPr>
                </pic:pic>
              </a:graphicData>
            </a:graphic>
          </wp:inline>
        </w:drawing>
      </w:r>
    </w:p>
    <w:p w14:paraId="6651108F" w14:textId="77777777" w:rsidR="00626683" w:rsidRPr="00626683" w:rsidRDefault="00626683" w:rsidP="00626683">
      <w:pPr>
        <w:rPr>
          <w:b/>
          <w:bCs/>
        </w:rPr>
      </w:pPr>
    </w:p>
    <w:p w14:paraId="43D36719" w14:textId="77777777" w:rsidR="007609F6" w:rsidRPr="006874CD" w:rsidRDefault="007609F6" w:rsidP="00626683"/>
    <w:p w14:paraId="529059B1" w14:textId="6D82640D" w:rsidR="00D93578" w:rsidRPr="00CC6475" w:rsidRDefault="002D57E3" w:rsidP="00CC6475">
      <w:pPr>
        <w:jc w:val="center"/>
      </w:pPr>
      <w:r w:rsidRPr="002D57E3">
        <w:rPr>
          <w:noProof/>
        </w:rPr>
        <w:lastRenderedPageBreak/>
        <w:drawing>
          <wp:inline distT="0" distB="0" distL="0" distR="0" wp14:anchorId="1BA9B9E3" wp14:editId="391E72AB">
            <wp:extent cx="5731510" cy="6704965"/>
            <wp:effectExtent l="0" t="0" r="0" b="635"/>
            <wp:docPr id="16390247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24756" name="Picture 1" descr="A screen shot of a computer&#10;&#10;AI-generated content may be incorrect."/>
                    <pic:cNvPicPr/>
                  </pic:nvPicPr>
                  <pic:blipFill>
                    <a:blip r:embed="rId40"/>
                    <a:stretch>
                      <a:fillRect/>
                    </a:stretch>
                  </pic:blipFill>
                  <pic:spPr>
                    <a:xfrm>
                      <a:off x="0" y="0"/>
                      <a:ext cx="5731510" cy="6704965"/>
                    </a:xfrm>
                    <a:prstGeom prst="rect">
                      <a:avLst/>
                    </a:prstGeom>
                  </pic:spPr>
                </pic:pic>
              </a:graphicData>
            </a:graphic>
          </wp:inline>
        </w:drawing>
      </w:r>
    </w:p>
    <w:p w14:paraId="407E41F6" w14:textId="77777777" w:rsidR="003C75AB" w:rsidRDefault="003C75AB" w:rsidP="622AE3B4">
      <w:pPr>
        <w:pStyle w:val="Heading2"/>
      </w:pPr>
    </w:p>
    <w:p w14:paraId="375ECFEB" w14:textId="77777777" w:rsidR="003C75AB" w:rsidRDefault="003C75AB" w:rsidP="622AE3B4">
      <w:pPr>
        <w:pStyle w:val="Heading2"/>
      </w:pPr>
    </w:p>
    <w:p w14:paraId="17AA6510" w14:textId="77777777" w:rsidR="003C75AB" w:rsidRPr="003C75AB" w:rsidRDefault="003C75AB" w:rsidP="003C75AB"/>
    <w:p w14:paraId="5EC455D1" w14:textId="10160231" w:rsidR="00AE4BCE" w:rsidRDefault="3F9A4FDD" w:rsidP="622AE3B4">
      <w:pPr>
        <w:pStyle w:val="Heading2"/>
        <w:rPr>
          <w:rFonts w:eastAsia="Times New Roman" w:cs="Times New Roman"/>
          <w:bCs/>
          <w:color w:val="000000" w:themeColor="text1"/>
          <w:szCs w:val="28"/>
        </w:rPr>
      </w:pPr>
      <w:bookmarkStart w:id="80" w:name="_Toc212293588"/>
      <w:r w:rsidRPr="622AE3B4">
        <w:lastRenderedPageBreak/>
        <w:t>Map Interface Features</w:t>
      </w:r>
      <w:bookmarkEnd w:id="80"/>
    </w:p>
    <w:p w14:paraId="1A12D08B" w14:textId="39729DF2" w:rsidR="00AE4BCE" w:rsidRDefault="3F9A4FDD" w:rsidP="622AE3B4">
      <w:pPr>
        <w:rPr>
          <w:rFonts w:eastAsia="Times New Roman" w:cs="Times New Roman"/>
          <w:color w:val="000000" w:themeColor="text1"/>
        </w:rPr>
      </w:pPr>
      <w:r w:rsidRPr="622AE3B4">
        <w:rPr>
          <w:rFonts w:eastAsia="Times New Roman" w:cs="Times New Roman"/>
          <w:color w:val="000000" w:themeColor="text1"/>
        </w:rPr>
        <w:t>The map interface was carefully constructed to deliver both functionality and an engaging visual experience. The full-screen map display provides intuitive pan and zoom capabilities, while the search bar and profile button overlay at the top keep essential functions within easy reach. The bottom-positioned action chips allow users to quickly access important features without disrupting map visibility. Additional components, such as a route-planning modal</w:t>
      </w:r>
      <w:r w:rsidR="00054586" w:rsidRPr="006874CD">
        <w:t xml:space="preserve"> </w:t>
      </w:r>
      <w:r w:rsidR="007042B2" w:rsidRPr="006874CD">
        <w:t>(RouteModal.js)</w:t>
      </w:r>
      <w:r w:rsidRPr="622AE3B4">
        <w:rPr>
          <w:rFonts w:eastAsia="Times New Roman" w:cs="Times New Roman"/>
          <w:color w:val="000000" w:themeColor="text1"/>
        </w:rPr>
        <w:t xml:space="preserve"> w</w:t>
      </w:r>
      <w:r w:rsidR="00903785">
        <w:rPr>
          <w:rFonts w:eastAsia="Times New Roman" w:cs="Times New Roman"/>
          <w:color w:val="000000" w:themeColor="text1"/>
        </w:rPr>
        <w:t>as</w:t>
      </w:r>
      <w:r w:rsidRPr="622AE3B4">
        <w:rPr>
          <w:rFonts w:eastAsia="Times New Roman" w:cs="Times New Roman"/>
          <w:color w:val="000000" w:themeColor="text1"/>
        </w:rPr>
        <w:t xml:space="preserve"> prepar</w:t>
      </w:r>
      <w:r w:rsidR="00903785">
        <w:rPr>
          <w:rFonts w:eastAsia="Times New Roman" w:cs="Times New Roman"/>
          <w:color w:val="000000" w:themeColor="text1"/>
        </w:rPr>
        <w:t xml:space="preserve">ed </w:t>
      </w:r>
      <w:r w:rsidRPr="622AE3B4">
        <w:rPr>
          <w:rFonts w:eastAsia="Times New Roman" w:cs="Times New Roman"/>
          <w:color w:val="000000" w:themeColor="text1"/>
        </w:rPr>
        <w:t>for integration once backend support becomes available.</w:t>
      </w:r>
    </w:p>
    <w:p w14:paraId="6768DEDF" w14:textId="5548DB3E" w:rsidR="00AE4BCE" w:rsidRDefault="003C61D8" w:rsidP="622AE3B4">
      <w:pPr>
        <w:rPr>
          <w:rFonts w:eastAsia="Times New Roman" w:cs="Times New Roman"/>
          <w:color w:val="000000" w:themeColor="text1"/>
        </w:rPr>
      </w:pPr>
      <w:r>
        <w:rPr>
          <w:rFonts w:eastAsia="Times New Roman" w:cs="Times New Roman"/>
          <w:noProof/>
          <w:color w:val="000000" w:themeColor="text1"/>
        </w:rPr>
        <mc:AlternateContent>
          <mc:Choice Requires="wpg">
            <w:drawing>
              <wp:anchor distT="0" distB="0" distL="114300" distR="114300" simplePos="0" relativeHeight="251658240" behindDoc="0" locked="0" layoutInCell="1" allowOverlap="1" wp14:anchorId="46BD8DCC" wp14:editId="2FF61DEC">
                <wp:simplePos x="0" y="0"/>
                <wp:positionH relativeFrom="margin">
                  <wp:align>center</wp:align>
                </wp:positionH>
                <wp:positionV relativeFrom="paragraph">
                  <wp:posOffset>1084351</wp:posOffset>
                </wp:positionV>
                <wp:extent cx="4498003" cy="5005415"/>
                <wp:effectExtent l="0" t="0" r="0" b="5080"/>
                <wp:wrapNone/>
                <wp:docPr id="827784" name="Group 1"/>
                <wp:cNvGraphicFramePr/>
                <a:graphic xmlns:a="http://schemas.openxmlformats.org/drawingml/2006/main">
                  <a:graphicData uri="http://schemas.microsoft.com/office/word/2010/wordprocessingGroup">
                    <wpg:wgp>
                      <wpg:cNvGrpSpPr/>
                      <wpg:grpSpPr>
                        <a:xfrm>
                          <a:off x="0" y="0"/>
                          <a:ext cx="4498003" cy="5005415"/>
                          <a:chOff x="0" y="0"/>
                          <a:chExt cx="5468976" cy="5988050"/>
                        </a:xfrm>
                      </wpg:grpSpPr>
                      <pic:pic xmlns:pic="http://schemas.openxmlformats.org/drawingml/2006/picture">
                        <pic:nvPicPr>
                          <pic:cNvPr id="1447274376" name="Picture 1" descr="A screenshot of a phone&#10;&#10;AI-generated content may be incorrect."/>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801341" y="0"/>
                            <a:ext cx="2667635" cy="5988050"/>
                          </a:xfrm>
                          <a:prstGeom prst="rect">
                            <a:avLst/>
                          </a:prstGeom>
                        </pic:spPr>
                      </pic:pic>
                      <pic:pic xmlns:pic="http://schemas.openxmlformats.org/drawingml/2006/picture">
                        <pic:nvPicPr>
                          <pic:cNvPr id="1917049023" name="Picture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5286"/>
                            <a:ext cx="2637155" cy="59569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7DB6B9" id="Group 1" o:spid="_x0000_s1026" style="position:absolute;margin-left:0;margin-top:85.4pt;width:354.15pt;height:394.15pt;z-index:251658240;mso-position-horizontal:center;mso-position-horizontal-relative:margin;mso-width-relative:margin;mso-height-relative:margin" coordsize="54689,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phone&#10;&#10;AI-generated content may be incorrect." style="position:absolute;left:28013;width:26676;height:5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">
                  <v:imagedata r:id="rId43" o:title="A screenshot of a phone&#10;&#10;AI-generated content may be incorrect"/>
                </v:shape>
                <v:shape id="Picture 1" o:spid="_x0000_s1028" type="#_x0000_t75" style="position:absolute;top:52;width:26371;height:5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">
                  <v:imagedata r:id="rId44" o:title=""/>
                </v:shape>
                <w10:wrap anchorx="margin"/>
              </v:group>
            </w:pict>
          </mc:Fallback>
        </mc:AlternateContent>
      </w:r>
      <w:r w:rsidR="3F9A4FDD" w:rsidRPr="622AE3B4">
        <w:rPr>
          <w:rFonts w:eastAsia="Times New Roman" w:cs="Times New Roman"/>
          <w:color w:val="000000" w:themeColor="text1"/>
        </w:rPr>
        <w:t>Real-time GPS tracking was successfully tested through the Expo Go app, and the map responsiveness was verified across various screen sizes. The design adopts the project’s weather-themed aesthetic, ensuring that the map view feels cohesive with the broader visual identity of Weather Driver.</w:t>
      </w:r>
    </w:p>
    <w:p w14:paraId="7EF101E8" w14:textId="4652F4CA" w:rsidR="00A87E20" w:rsidRDefault="00A87E20" w:rsidP="622AE3B4">
      <w:pPr>
        <w:rPr>
          <w:rFonts w:eastAsia="Times New Roman" w:cs="Times New Roman"/>
          <w:color w:val="000000" w:themeColor="text1"/>
        </w:rPr>
      </w:pPr>
    </w:p>
    <w:p w14:paraId="7499A240" w14:textId="77777777" w:rsidR="0059183E" w:rsidRDefault="0059183E" w:rsidP="622AE3B4">
      <w:pPr>
        <w:rPr>
          <w:rFonts w:eastAsia="Times New Roman" w:cs="Times New Roman"/>
          <w:color w:val="000000" w:themeColor="text1"/>
        </w:rPr>
      </w:pPr>
    </w:p>
    <w:p w14:paraId="17D71091" w14:textId="77777777" w:rsidR="005F2FBA" w:rsidRDefault="005F2FBA" w:rsidP="622AE3B4">
      <w:pPr>
        <w:rPr>
          <w:rFonts w:eastAsia="Times New Roman" w:cs="Times New Roman"/>
          <w:color w:val="000000" w:themeColor="text1"/>
        </w:rPr>
      </w:pPr>
    </w:p>
    <w:p w14:paraId="00A87A73" w14:textId="77777777" w:rsidR="005F2FBA" w:rsidRDefault="005F2FBA" w:rsidP="622AE3B4">
      <w:pPr>
        <w:rPr>
          <w:rFonts w:eastAsia="Times New Roman" w:cs="Times New Roman"/>
          <w:color w:val="000000" w:themeColor="text1"/>
        </w:rPr>
      </w:pPr>
    </w:p>
    <w:p w14:paraId="1B5E5393" w14:textId="77777777" w:rsidR="005F2FBA" w:rsidRDefault="005F2FBA" w:rsidP="622AE3B4">
      <w:pPr>
        <w:rPr>
          <w:rFonts w:eastAsia="Times New Roman" w:cs="Times New Roman"/>
          <w:color w:val="000000" w:themeColor="text1"/>
        </w:rPr>
      </w:pPr>
    </w:p>
    <w:p w14:paraId="294DA1F6" w14:textId="77777777" w:rsidR="005F2FBA" w:rsidRDefault="005F2FBA" w:rsidP="622AE3B4">
      <w:pPr>
        <w:rPr>
          <w:rFonts w:eastAsia="Times New Roman" w:cs="Times New Roman"/>
          <w:color w:val="000000" w:themeColor="text1"/>
        </w:rPr>
      </w:pPr>
    </w:p>
    <w:p w14:paraId="003006EA" w14:textId="77777777" w:rsidR="005F2FBA" w:rsidRDefault="005F2FBA" w:rsidP="622AE3B4">
      <w:pPr>
        <w:rPr>
          <w:rFonts w:eastAsia="Times New Roman" w:cs="Times New Roman"/>
          <w:color w:val="000000" w:themeColor="text1"/>
        </w:rPr>
      </w:pPr>
    </w:p>
    <w:p w14:paraId="6F1763A6" w14:textId="77777777" w:rsidR="005F2FBA" w:rsidRDefault="005F2FBA" w:rsidP="622AE3B4">
      <w:pPr>
        <w:rPr>
          <w:rFonts w:eastAsia="Times New Roman" w:cs="Times New Roman"/>
          <w:color w:val="000000" w:themeColor="text1"/>
        </w:rPr>
      </w:pPr>
    </w:p>
    <w:p w14:paraId="109AA786" w14:textId="77777777" w:rsidR="005F2FBA" w:rsidRDefault="005F2FBA" w:rsidP="622AE3B4">
      <w:pPr>
        <w:rPr>
          <w:rFonts w:eastAsia="Times New Roman" w:cs="Times New Roman"/>
          <w:color w:val="000000" w:themeColor="text1"/>
        </w:rPr>
      </w:pPr>
    </w:p>
    <w:p w14:paraId="3BCBDD70" w14:textId="58CB2FC3" w:rsidR="00885CC1" w:rsidRDefault="00885CC1" w:rsidP="622AE3B4">
      <w:pPr>
        <w:rPr>
          <w:rFonts w:eastAsia="Times New Roman" w:cs="Times New Roman"/>
          <w:color w:val="000000" w:themeColor="text1"/>
        </w:rPr>
      </w:pPr>
    </w:p>
    <w:p w14:paraId="05A08FFF" w14:textId="5680735D" w:rsidR="00D25AFA" w:rsidRDefault="00D25AFA" w:rsidP="622AE3B4">
      <w:pPr>
        <w:rPr>
          <w:rFonts w:eastAsia="Times New Roman" w:cs="Times New Roman"/>
          <w:color w:val="000000" w:themeColor="text1"/>
        </w:rPr>
      </w:pPr>
      <w:r w:rsidRPr="00D25AFA">
        <w:rPr>
          <w:rFonts w:eastAsia="Times New Roman" w:cs="Times New Roman"/>
          <w:noProof/>
          <w:color w:val="000000" w:themeColor="text1"/>
        </w:rPr>
        <w:lastRenderedPageBreak/>
        <w:drawing>
          <wp:inline distT="0" distB="0" distL="0" distR="0" wp14:anchorId="18D69E90" wp14:editId="63885F9E">
            <wp:extent cx="5731510" cy="5154295"/>
            <wp:effectExtent l="0" t="0" r="0" b="1905"/>
            <wp:docPr id="21024133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3385" name="Picture 1" descr="A screen shot of a computer program&#10;&#10;AI-generated content may be incorrect."/>
                    <pic:cNvPicPr/>
                  </pic:nvPicPr>
                  <pic:blipFill>
                    <a:blip r:embed="rId45"/>
                    <a:stretch>
                      <a:fillRect/>
                    </a:stretch>
                  </pic:blipFill>
                  <pic:spPr>
                    <a:xfrm>
                      <a:off x="0" y="0"/>
                      <a:ext cx="5731510" cy="5154295"/>
                    </a:xfrm>
                    <a:prstGeom prst="rect">
                      <a:avLst/>
                    </a:prstGeom>
                  </pic:spPr>
                </pic:pic>
              </a:graphicData>
            </a:graphic>
          </wp:inline>
        </w:drawing>
      </w:r>
    </w:p>
    <w:p w14:paraId="38E457D5" w14:textId="2A40CB1C" w:rsidR="009E77AA" w:rsidRDefault="009952FF" w:rsidP="622AE3B4">
      <w:pPr>
        <w:rPr>
          <w:rFonts w:eastAsia="Times New Roman" w:cs="Times New Roman"/>
          <w:color w:val="000000" w:themeColor="text1"/>
        </w:rPr>
      </w:pPr>
      <w:r w:rsidRPr="009952FF">
        <w:rPr>
          <w:rFonts w:eastAsia="Times New Roman" w:cs="Times New Roman"/>
          <w:noProof/>
          <w:color w:val="000000" w:themeColor="text1"/>
        </w:rPr>
        <w:lastRenderedPageBreak/>
        <w:drawing>
          <wp:inline distT="0" distB="0" distL="0" distR="0" wp14:anchorId="71F61B93" wp14:editId="4FA513C7">
            <wp:extent cx="5731510" cy="5315585"/>
            <wp:effectExtent l="0" t="0" r="0" b="5715"/>
            <wp:docPr id="6177623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62369" name="Picture 1" descr="A screen shot of a computer program&#10;&#10;AI-generated content may be incorrect."/>
                    <pic:cNvPicPr/>
                  </pic:nvPicPr>
                  <pic:blipFill>
                    <a:blip r:embed="rId46"/>
                    <a:stretch>
                      <a:fillRect/>
                    </a:stretch>
                  </pic:blipFill>
                  <pic:spPr>
                    <a:xfrm>
                      <a:off x="0" y="0"/>
                      <a:ext cx="5731510" cy="5315585"/>
                    </a:xfrm>
                    <a:prstGeom prst="rect">
                      <a:avLst/>
                    </a:prstGeom>
                  </pic:spPr>
                </pic:pic>
              </a:graphicData>
            </a:graphic>
          </wp:inline>
        </w:drawing>
      </w:r>
    </w:p>
    <w:p w14:paraId="3FBFC01D" w14:textId="79BA3449" w:rsidR="00AE4BCE" w:rsidRDefault="3F9A4FDD" w:rsidP="622AE3B4">
      <w:pPr>
        <w:pStyle w:val="Heading2"/>
        <w:rPr>
          <w:rFonts w:eastAsia="Times New Roman" w:cs="Times New Roman"/>
          <w:bCs/>
          <w:color w:val="000000" w:themeColor="text1"/>
          <w:szCs w:val="28"/>
        </w:rPr>
      </w:pPr>
      <w:bookmarkStart w:id="81" w:name="_Toc212293589"/>
      <w:r w:rsidRPr="622AE3B4">
        <w:t>Technical Architecture</w:t>
      </w:r>
      <w:bookmarkEnd w:id="81"/>
    </w:p>
    <w:p w14:paraId="68F1D86C" w14:textId="00AE3D75" w:rsidR="00AE4BCE" w:rsidRDefault="3F9A4FDD" w:rsidP="622AE3B4">
      <w:pPr>
        <w:rPr>
          <w:rFonts w:eastAsia="Times New Roman" w:cs="Times New Roman"/>
          <w:color w:val="000000" w:themeColor="text1"/>
        </w:rPr>
      </w:pPr>
      <w:r w:rsidRPr="622AE3B4">
        <w:rPr>
          <w:rFonts w:eastAsia="Times New Roman" w:cs="Times New Roman"/>
          <w:color w:val="000000" w:themeColor="text1"/>
        </w:rPr>
        <w:t>The navigation flow is organized through a Root Stack Navigator, which separates the authentication process from the main application. The Auth Stack includes screens such as Splash, Onboarding, Sign-In, and Password Reset, while the Main Tabs handle the primary user interface. Within the main navigation system, four major tabs</w:t>
      </w:r>
      <w:r w:rsidR="006272C7">
        <w:rPr>
          <w:rFonts w:eastAsia="Times New Roman" w:cs="Times New Roman"/>
          <w:color w:val="000000" w:themeColor="text1"/>
        </w:rPr>
        <w:t>,</w:t>
      </w:r>
      <w:r w:rsidRPr="622AE3B4">
        <w:rPr>
          <w:rFonts w:eastAsia="Times New Roman" w:cs="Times New Roman"/>
          <w:color w:val="000000" w:themeColor="text1"/>
        </w:rPr>
        <w:t xml:space="preserve"> Map, Alerts, Search, and Settings</w:t>
      </w:r>
      <w:r w:rsidR="006272C7">
        <w:rPr>
          <w:rFonts w:eastAsia="Times New Roman" w:cs="Times New Roman"/>
          <w:color w:val="000000" w:themeColor="text1"/>
        </w:rPr>
        <w:t>,</w:t>
      </w:r>
      <w:r w:rsidRPr="622AE3B4">
        <w:rPr>
          <w:rFonts w:eastAsia="Times New Roman" w:cs="Times New Roman"/>
          <w:color w:val="000000" w:themeColor="text1"/>
        </w:rPr>
        <w:t xml:space="preserve"> serve as entry points to specific functional modules. Sub-screens, including Gas Station, Preferred Brand, and Speedometer, are nested under the Settings tab for better modularity.</w:t>
      </w:r>
    </w:p>
    <w:p w14:paraId="5448DE87" w14:textId="0027565A" w:rsidR="00AE4BCE" w:rsidRDefault="3F9A4FDD" w:rsidP="622AE3B4">
      <w:pPr>
        <w:rPr>
          <w:rFonts w:eastAsia="Times New Roman" w:cs="Times New Roman"/>
          <w:color w:val="000000" w:themeColor="text1"/>
        </w:rPr>
      </w:pPr>
      <w:r w:rsidRPr="622AE3B4">
        <w:rPr>
          <w:rFonts w:eastAsia="Times New Roman" w:cs="Times New Roman"/>
          <w:color w:val="000000" w:themeColor="text1"/>
        </w:rPr>
        <w:t xml:space="preserve">State management is handled primarily through React Navigation’s internal state system, ensuring that tab persistence and navigation memory are maintained between transitions. The </w:t>
      </w:r>
      <w:r w:rsidRPr="622AE3B4">
        <w:rPr>
          <w:rFonts w:eastAsia="Times New Roman" w:cs="Times New Roman"/>
          <w:color w:val="000000" w:themeColor="text1"/>
        </w:rPr>
        <w:lastRenderedPageBreak/>
        <w:t>map’s location state is controlled using the Expo Location hook, allowing the app to retrieve and display the user’s real-time position. Temporary state variables were used to manage search queries and location history, while a global context for user preferences has been structured for implementation in a future sprint.</w:t>
      </w:r>
    </w:p>
    <w:p w14:paraId="2902A8CD" w14:textId="00A78B6F" w:rsidR="00AE4BCE" w:rsidRDefault="3F9A4FDD" w:rsidP="622AE3B4">
      <w:pPr>
        <w:pStyle w:val="Heading2"/>
        <w:rPr>
          <w:rFonts w:eastAsia="Times New Roman" w:cs="Times New Roman"/>
          <w:bCs/>
          <w:color w:val="000000" w:themeColor="text1"/>
          <w:szCs w:val="28"/>
        </w:rPr>
      </w:pPr>
      <w:bookmarkStart w:id="82" w:name="_Toc212293590"/>
      <w:r w:rsidRPr="622AE3B4">
        <w:t>Collaboration Highlights</w:t>
      </w:r>
      <w:bookmarkEnd w:id="82"/>
    </w:p>
    <w:p w14:paraId="2EB1164C" w14:textId="78338E93" w:rsidR="00AE4BCE" w:rsidRDefault="3F9A4FDD" w:rsidP="622AE3B4">
      <w:pPr>
        <w:rPr>
          <w:rFonts w:eastAsia="Times New Roman" w:cs="Times New Roman"/>
          <w:color w:val="000000" w:themeColor="text1"/>
        </w:rPr>
      </w:pPr>
      <w:r w:rsidRPr="622AE3B4">
        <w:rPr>
          <w:rFonts w:eastAsia="Times New Roman" w:cs="Times New Roman"/>
          <w:color w:val="000000" w:themeColor="text1"/>
        </w:rPr>
        <w:t xml:space="preserve">This feature was the product of close collaboration among team members, especially Chetan Kaur and Pravesh Poudel, who worked together on refining the map interface layout. On October 5, 2025, </w:t>
      </w:r>
      <w:r w:rsidR="009B5EF8">
        <w:rPr>
          <w:rFonts w:eastAsia="Times New Roman" w:cs="Times New Roman"/>
          <w:color w:val="000000" w:themeColor="text1"/>
        </w:rPr>
        <w:t>we</w:t>
      </w:r>
      <w:r w:rsidRPr="622AE3B4">
        <w:rPr>
          <w:rFonts w:eastAsia="Times New Roman" w:cs="Times New Roman"/>
          <w:color w:val="000000" w:themeColor="text1"/>
        </w:rPr>
        <w:t xml:space="preserve"> collaborated to position the search bar and action chips correctly, configure the map canvas, and integrate the profile icon in accordance with the Figma design. </w:t>
      </w:r>
      <w:r w:rsidR="00B46223">
        <w:rPr>
          <w:rFonts w:eastAsia="Times New Roman" w:cs="Times New Roman"/>
          <w:color w:val="000000" w:themeColor="text1"/>
        </w:rPr>
        <w:t>W</w:t>
      </w:r>
      <w:r w:rsidR="00CB0C16">
        <w:rPr>
          <w:rFonts w:eastAsia="Times New Roman" w:cs="Times New Roman"/>
          <w:color w:val="000000" w:themeColor="text1"/>
        </w:rPr>
        <w:t>e</w:t>
      </w:r>
      <w:r w:rsidRPr="622AE3B4">
        <w:rPr>
          <w:rFonts w:eastAsia="Times New Roman" w:cs="Times New Roman"/>
          <w:color w:val="000000" w:themeColor="text1"/>
        </w:rPr>
        <w:t xml:space="preserve"> also optimized the navigation flow and conducted UI testing on multiple devices to ensure responsiveness. This cooperative approach enhanced both the visual consistency and usability of the navigation experience.</w:t>
      </w:r>
    </w:p>
    <w:p w14:paraId="264EC3E5" w14:textId="01D1F5AE" w:rsidR="00AE4BCE" w:rsidRDefault="3F9A4FDD" w:rsidP="006272C7">
      <w:pPr>
        <w:pStyle w:val="Heading2"/>
        <w:rPr>
          <w:rFonts w:eastAsia="Times New Roman" w:cs="Times New Roman"/>
          <w:color w:val="000000" w:themeColor="text1"/>
        </w:rPr>
      </w:pPr>
      <w:bookmarkStart w:id="83" w:name="_Toc212293591"/>
      <w:r w:rsidRPr="622AE3B4">
        <w:t>Summary</w:t>
      </w:r>
      <w:bookmarkEnd w:id="83"/>
    </w:p>
    <w:p w14:paraId="17AF7BE3" w14:textId="099FF2B3" w:rsidR="00AE4BCE" w:rsidRDefault="3F9A4FDD" w:rsidP="622AE3B4">
      <w:pPr>
        <w:rPr>
          <w:rFonts w:eastAsia="Times New Roman" w:cs="Times New Roman"/>
          <w:color w:val="000000" w:themeColor="text1"/>
        </w:rPr>
      </w:pPr>
      <w:r w:rsidRPr="622AE3B4">
        <w:rPr>
          <w:rFonts w:eastAsia="Times New Roman" w:cs="Times New Roman"/>
          <w:color w:val="000000" w:themeColor="text1"/>
        </w:rPr>
        <w:t>The Core Navigation and Map Interface feature successfully establishes the navigational backbone of the Weather Driver app. It enables fluid user transitions, integrates real-time GPS tracking, and lays the groundwork for advanced weather and alert functionalities. While the backend is not yet active, the UI/UX structure is fully implemented and ready for data integration in upcoming sprints.</w:t>
      </w:r>
    </w:p>
    <w:p w14:paraId="0C1422F3" w14:textId="77777777" w:rsidR="00796E5C" w:rsidRDefault="00796E5C" w:rsidP="622AE3B4">
      <w:pPr>
        <w:rPr>
          <w:rFonts w:eastAsia="Times New Roman" w:cs="Times New Roman"/>
          <w:color w:val="000000" w:themeColor="text1"/>
        </w:rPr>
      </w:pPr>
    </w:p>
    <w:p w14:paraId="7B3E0F8B" w14:textId="77777777" w:rsidR="00796E5C" w:rsidRDefault="00796E5C" w:rsidP="622AE3B4">
      <w:pPr>
        <w:rPr>
          <w:rFonts w:eastAsia="Times New Roman" w:cs="Times New Roman"/>
          <w:color w:val="000000" w:themeColor="text1"/>
        </w:rPr>
      </w:pPr>
    </w:p>
    <w:p w14:paraId="5A6EEC3E" w14:textId="77777777" w:rsidR="00796E5C" w:rsidRDefault="00796E5C" w:rsidP="622AE3B4">
      <w:pPr>
        <w:rPr>
          <w:rFonts w:eastAsia="Times New Roman" w:cs="Times New Roman"/>
          <w:color w:val="000000" w:themeColor="text1"/>
        </w:rPr>
      </w:pPr>
    </w:p>
    <w:p w14:paraId="43CDB140" w14:textId="77777777" w:rsidR="00796E5C" w:rsidRDefault="00796E5C" w:rsidP="622AE3B4">
      <w:pPr>
        <w:rPr>
          <w:rFonts w:eastAsia="Times New Roman" w:cs="Times New Roman"/>
          <w:color w:val="000000" w:themeColor="text1"/>
        </w:rPr>
      </w:pPr>
    </w:p>
    <w:p w14:paraId="1DF51897" w14:textId="6AC80CEC" w:rsidR="00AE4BCE" w:rsidRDefault="60396DF6" w:rsidP="622AE3B4">
      <w:pPr>
        <w:pStyle w:val="Heading1"/>
        <w:rPr>
          <w:rFonts w:eastAsia="Times New Roman" w:cs="Times New Roman"/>
          <w:bCs/>
          <w:color w:val="000000" w:themeColor="text1"/>
          <w:sz w:val="28"/>
          <w:szCs w:val="28"/>
        </w:rPr>
      </w:pPr>
      <w:bookmarkStart w:id="84" w:name="_Toc212293592"/>
      <w:r>
        <w:lastRenderedPageBreak/>
        <w:t xml:space="preserve">Implemented Feature 3: </w:t>
      </w:r>
      <w:r w:rsidRPr="622AE3B4">
        <w:t>Settings Management System</w:t>
      </w:r>
      <w:bookmarkEnd w:id="84"/>
    </w:p>
    <w:p w14:paraId="23FCF918" w14:textId="090495D2" w:rsidR="00AE4BCE" w:rsidRDefault="60396DF6" w:rsidP="622AE3B4">
      <w:pPr>
        <w:pStyle w:val="Heading2"/>
      </w:pPr>
      <w:bookmarkStart w:id="85" w:name="_Toc212293593"/>
      <w:r w:rsidRPr="622AE3B4">
        <w:t>Overview</w:t>
      </w:r>
      <w:bookmarkEnd w:id="85"/>
    </w:p>
    <w:p w14:paraId="2F1A82C9" w14:textId="27B2B7D2" w:rsidR="002C3981" w:rsidRPr="002C3981" w:rsidRDefault="006A58E9" w:rsidP="002C3981">
      <w:r w:rsidRPr="006874CD">
        <w:t>The settings system provides users with comprehensive control over application behavior, preferences, and customization options. This feature is critical for personalizing the user experience and managing application configuration.</w:t>
      </w:r>
    </w:p>
    <w:p w14:paraId="105BB36C" w14:textId="722200F5" w:rsidR="00AE4BCE" w:rsidRDefault="60396DF6" w:rsidP="622AE3B4">
      <w:pPr>
        <w:pStyle w:val="Heading2"/>
      </w:pPr>
      <w:bookmarkStart w:id="86" w:name="_Toc212293594"/>
      <w:r w:rsidRPr="622AE3B4">
        <w:t>Implementation Details</w:t>
      </w:r>
      <w:bookmarkEnd w:id="86"/>
    </w:p>
    <w:p w14:paraId="00A550BD" w14:textId="032170B5" w:rsidR="00C93A92" w:rsidRPr="00C93A92" w:rsidRDefault="00C93A92" w:rsidP="00C93A92">
      <w:r>
        <w:rPr>
          <w:b/>
          <w:bCs/>
        </w:rPr>
        <w:t>S</w:t>
      </w:r>
      <w:r w:rsidRPr="006874CD">
        <w:rPr>
          <w:b/>
          <w:bCs/>
        </w:rPr>
        <w:t>ettings Menu Screen</w:t>
      </w:r>
      <w:r w:rsidRPr="006874CD">
        <w:t xml:space="preserve"> (SettingsMenuScreen.js)</w:t>
      </w:r>
    </w:p>
    <w:p w14:paraId="470678D6" w14:textId="6BD1DF86" w:rsidR="00AE4BCE" w:rsidRDefault="60396DF6" w:rsidP="622AE3B4">
      <w:pPr>
        <w:rPr>
          <w:rFonts w:eastAsia="Times New Roman" w:cs="Times New Roman"/>
          <w:color w:val="000000" w:themeColor="text1"/>
        </w:rPr>
      </w:pPr>
      <w:r w:rsidRPr="622AE3B4">
        <w:rPr>
          <w:rFonts w:eastAsia="Times New Roman" w:cs="Times New Roman"/>
          <w:color w:val="000000" w:themeColor="text1"/>
        </w:rPr>
        <w:t xml:space="preserve">The </w:t>
      </w:r>
      <w:r w:rsidRPr="0079025B">
        <w:rPr>
          <w:rFonts w:eastAsia="Times New Roman" w:cs="Times New Roman"/>
          <w:bCs/>
          <w:color w:val="000000" w:themeColor="text1"/>
        </w:rPr>
        <w:t>Settings Menu Screen</w:t>
      </w:r>
      <w:r w:rsidRPr="622AE3B4">
        <w:rPr>
          <w:rFonts w:eastAsia="Times New Roman" w:cs="Times New Roman"/>
          <w:color w:val="000000" w:themeColor="text1"/>
        </w:rPr>
        <w:t>, implemented by Pravesh Poudel on October 7, 2025, serves as the entry point to all configuration and customization options. It is divided into three logical sections: General Settings, Notifications, and Driving Preferences, allowing users to easily navigate between different categories. General Settings include placeholders for map display and voice options, while the Notifications section contains toggles for phone and email alerts. The Driving Preferences section links directly to the Gas Station Settings and Speedometer Settings screens, which were developed as submodules. Navigation between these pages is managed using the React Navigation stack, with consistent transitions and back navigation support.</w:t>
      </w:r>
    </w:p>
    <w:p w14:paraId="0EE09137" w14:textId="233D96DC" w:rsidR="00AE4BCE" w:rsidRDefault="60396DF6" w:rsidP="622AE3B4">
      <w:pPr>
        <w:rPr>
          <w:rFonts w:eastAsia="Times New Roman" w:cs="Times New Roman"/>
          <w:color w:val="000000" w:themeColor="text1"/>
        </w:rPr>
      </w:pPr>
      <w:r w:rsidRPr="622AE3B4">
        <w:rPr>
          <w:rFonts w:eastAsia="Times New Roman" w:cs="Times New Roman"/>
          <w:color w:val="000000" w:themeColor="text1"/>
        </w:rPr>
        <w:t>Icons were integrated using Ionicons, while spacing, typography, and color choices strictly follow the design tokens from Figma. This approach guarantees both usability and a clean aesthetic consistent with the rest of the application.</w:t>
      </w:r>
    </w:p>
    <w:p w14:paraId="4C4674C6" w14:textId="77777777" w:rsidR="004A1491" w:rsidRDefault="004A1491" w:rsidP="622AE3B4">
      <w:pPr>
        <w:rPr>
          <w:rFonts w:eastAsia="Times New Roman" w:cs="Times New Roman"/>
          <w:color w:val="000000" w:themeColor="text1"/>
        </w:rPr>
      </w:pPr>
    </w:p>
    <w:p w14:paraId="3A36346C" w14:textId="77777777" w:rsidR="004A1491" w:rsidRDefault="004A1491" w:rsidP="622AE3B4">
      <w:pPr>
        <w:rPr>
          <w:rFonts w:eastAsia="Times New Roman" w:cs="Times New Roman"/>
          <w:color w:val="000000" w:themeColor="text1"/>
        </w:rPr>
      </w:pPr>
    </w:p>
    <w:p w14:paraId="78FBB4D5" w14:textId="77777777" w:rsidR="004A1491" w:rsidRDefault="004A1491" w:rsidP="622AE3B4">
      <w:pPr>
        <w:rPr>
          <w:rFonts w:eastAsia="Times New Roman" w:cs="Times New Roman"/>
          <w:color w:val="000000" w:themeColor="text1"/>
        </w:rPr>
      </w:pPr>
    </w:p>
    <w:p w14:paraId="3011285D" w14:textId="09DE8536" w:rsidR="00AE4BCE" w:rsidRDefault="60396DF6" w:rsidP="622AE3B4">
      <w:pPr>
        <w:pStyle w:val="Heading2"/>
        <w:rPr>
          <w:rFonts w:eastAsia="Times New Roman" w:cs="Times New Roman"/>
          <w:b w:val="0"/>
          <w:color w:val="000000" w:themeColor="text1"/>
          <w:szCs w:val="28"/>
        </w:rPr>
      </w:pPr>
      <w:bookmarkStart w:id="87" w:name="_Toc212293595"/>
      <w:r w:rsidRPr="622AE3B4">
        <w:lastRenderedPageBreak/>
        <w:t>Technical Features</w:t>
      </w:r>
      <w:bookmarkEnd w:id="87"/>
    </w:p>
    <w:p w14:paraId="4585ADE9" w14:textId="258EBAB9" w:rsidR="00AE4BCE" w:rsidRDefault="60396DF6" w:rsidP="622AE3B4">
      <w:pPr>
        <w:rPr>
          <w:rFonts w:eastAsia="Times New Roman" w:cs="Times New Roman"/>
          <w:color w:val="000000" w:themeColor="text1"/>
        </w:rPr>
      </w:pPr>
      <w:r w:rsidRPr="622AE3B4">
        <w:rPr>
          <w:rFonts w:eastAsia="Times New Roman" w:cs="Times New Roman"/>
          <w:color w:val="000000" w:themeColor="text1"/>
        </w:rPr>
        <w:t>The settings module incorporates multiple navigation and UI techniques to deliver a fluid and responsive experience. It can be accessed through the bottom tab navigator or via the profile modal menu, offering two convenient entry points for users. Each sub-screen within the settings hierarchy is designed to maintain a consistent header structure, including a back button for navigation and a close button for modal dismissal. The team implemented reusable components to maintain uniformity across screens and optimize development efficiency.</w:t>
      </w:r>
    </w:p>
    <w:p w14:paraId="304BE9E4" w14:textId="259C2E1D" w:rsidR="00AE4BCE" w:rsidRDefault="60396DF6" w:rsidP="622AE3B4">
      <w:pPr>
        <w:rPr>
          <w:rFonts w:eastAsia="Times New Roman" w:cs="Times New Roman"/>
          <w:color w:val="000000" w:themeColor="text1"/>
        </w:rPr>
      </w:pPr>
      <w:r w:rsidRPr="622AE3B4">
        <w:rPr>
          <w:rFonts w:eastAsia="Times New Roman" w:cs="Times New Roman"/>
          <w:color w:val="000000" w:themeColor="text1"/>
        </w:rPr>
        <w:t>State management within this module currently functions locally, preserving user interactions temporarily until backend APIs are connected. The visual design leverages React Native’s flexible layout system to ensure responsive performance on different screen sizes and devices. The hierarchical flow of the Settings Menu connects smoothly to submodules like Gas Station and Speedometer screens, which are ready for backend integration once data storage and retrieval mechanisms are finalized.</w:t>
      </w:r>
    </w:p>
    <w:p w14:paraId="3A096E67" w14:textId="56AF6BDD" w:rsidR="00AE4BCE" w:rsidRDefault="60396DF6" w:rsidP="622AE3B4">
      <w:pPr>
        <w:pStyle w:val="Heading2"/>
      </w:pPr>
      <w:bookmarkStart w:id="88" w:name="_Toc212293596"/>
      <w:r w:rsidRPr="622AE3B4">
        <w:t>Gas Station Settings</w:t>
      </w:r>
      <w:bookmarkEnd w:id="88"/>
    </w:p>
    <w:p w14:paraId="722F67CA" w14:textId="7CDAB91D" w:rsidR="00AE6371" w:rsidRPr="00AE6371" w:rsidRDefault="00AE6371" w:rsidP="00AE6371">
      <w:r w:rsidRPr="006874CD">
        <w:rPr>
          <w:b/>
          <w:bCs/>
        </w:rPr>
        <w:t>Gas Station Screen</w:t>
      </w:r>
      <w:r w:rsidRPr="006874CD">
        <w:t xml:space="preserve"> (GasStationScreen.js):</w:t>
      </w:r>
    </w:p>
    <w:p w14:paraId="16994117" w14:textId="7474C2BC" w:rsidR="00AE4BCE" w:rsidRDefault="60396DF6" w:rsidP="622AE3B4">
      <w:pPr>
        <w:rPr>
          <w:rFonts w:eastAsia="Times New Roman" w:cs="Times New Roman"/>
          <w:color w:val="000000" w:themeColor="text1"/>
        </w:rPr>
      </w:pPr>
      <w:r w:rsidRPr="622AE3B4">
        <w:rPr>
          <w:rFonts w:eastAsia="Times New Roman" w:cs="Times New Roman"/>
          <w:color w:val="000000" w:themeColor="text1"/>
        </w:rPr>
        <w:t>The Gas Station Settings and Preferred Brand Selection screens were implemented by Pravesh Poudel between October 9–11, 2025. These submodules enable drivers to customize their fuel preferences and brand choices. The Gas Station screen allows users to select a preferred fuel type such as Regular, Midgrade, Premium, Diesel, Flex-fuel, or Biodiesel. It also provides options to sort nearby stations by price, distance, or brand. Interactive modals were used to manage these selections, supported by smooth animations for an engaging user experience.</w:t>
      </w:r>
    </w:p>
    <w:p w14:paraId="043E1291" w14:textId="116D2F13" w:rsidR="004405A5" w:rsidRPr="004405A5" w:rsidRDefault="004405A5" w:rsidP="004405A5">
      <w:pPr>
        <w:rPr>
          <w:b/>
          <w:bCs/>
          <w:lang w:val="en-CA"/>
        </w:rPr>
      </w:pPr>
    </w:p>
    <w:p w14:paraId="2926BCE7" w14:textId="77777777" w:rsidR="004A1491" w:rsidRDefault="004A1491" w:rsidP="622AE3B4">
      <w:pPr>
        <w:rPr>
          <w:b/>
          <w:bCs/>
        </w:rPr>
      </w:pPr>
    </w:p>
    <w:p w14:paraId="317EAFB6" w14:textId="77777777" w:rsidR="004A1491" w:rsidRDefault="004A1491" w:rsidP="622AE3B4">
      <w:pPr>
        <w:rPr>
          <w:b/>
          <w:bCs/>
        </w:rPr>
      </w:pPr>
    </w:p>
    <w:p w14:paraId="626DCE26" w14:textId="77777777" w:rsidR="004A1491" w:rsidRDefault="004A1491" w:rsidP="622AE3B4">
      <w:pPr>
        <w:rPr>
          <w:b/>
          <w:bCs/>
        </w:rPr>
      </w:pPr>
    </w:p>
    <w:p w14:paraId="3E21197C" w14:textId="3539E912" w:rsidR="004A1491" w:rsidRDefault="00083016" w:rsidP="622AE3B4">
      <w:pPr>
        <w:rPr>
          <w:b/>
          <w:bCs/>
        </w:rPr>
      </w:pPr>
      <w:r>
        <w:rPr>
          <w:b/>
          <w:bCs/>
          <w:noProof/>
        </w:rPr>
        <w:lastRenderedPageBreak/>
        <mc:AlternateContent>
          <mc:Choice Requires="wpg">
            <w:drawing>
              <wp:anchor distT="0" distB="0" distL="114300" distR="114300" simplePos="0" relativeHeight="251658246" behindDoc="0" locked="0" layoutInCell="1" allowOverlap="1" wp14:anchorId="6D4ACD52" wp14:editId="1CAD0F2F">
                <wp:simplePos x="0" y="0"/>
                <wp:positionH relativeFrom="margin">
                  <wp:posOffset>782426</wp:posOffset>
                </wp:positionH>
                <wp:positionV relativeFrom="paragraph">
                  <wp:posOffset>0</wp:posOffset>
                </wp:positionV>
                <wp:extent cx="4543464" cy="4374037"/>
                <wp:effectExtent l="0" t="0" r="3175" b="0"/>
                <wp:wrapNone/>
                <wp:docPr id="1897325053" name="Group 2"/>
                <wp:cNvGraphicFramePr/>
                <a:graphic xmlns:a="http://schemas.openxmlformats.org/drawingml/2006/main">
                  <a:graphicData uri="http://schemas.microsoft.com/office/word/2010/wordprocessingGroup">
                    <wpg:wgp>
                      <wpg:cNvGrpSpPr/>
                      <wpg:grpSpPr>
                        <a:xfrm>
                          <a:off x="0" y="0"/>
                          <a:ext cx="4543464" cy="4374037"/>
                          <a:chOff x="0" y="0"/>
                          <a:chExt cx="5050618" cy="5724525"/>
                        </a:xfrm>
                      </wpg:grpSpPr>
                      <pic:pic xmlns:pic="http://schemas.openxmlformats.org/drawingml/2006/picture">
                        <pic:nvPicPr>
                          <pic:cNvPr id="228451512" name="drawing"/>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526493" y="0"/>
                            <a:ext cx="2524125" cy="5724525"/>
                          </a:xfrm>
                          <a:prstGeom prst="rect">
                            <a:avLst/>
                          </a:prstGeom>
                        </pic:spPr>
                      </pic:pic>
                      <pic:pic xmlns:pic="http://schemas.openxmlformats.org/drawingml/2006/picture">
                        <pic:nvPicPr>
                          <pic:cNvPr id="353234216" name="drawi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495550" cy="5724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CC549E" id="Group 2" o:spid="_x0000_s1026" style="position:absolute;margin-left:61.6pt;margin-top:0;width:357.75pt;height:344.4pt;z-index:251658246;mso-position-horizontal-relative:margin;mso-width-relative:margin;mso-height-relative:margin" coordsize="50506,57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">
                <v:shape id="drawing" o:spid="_x0000_s1027" type="#_x0000_t75" style="position:absolute;left:25264;width:25242;height:57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">
                  <v:imagedata r:id="rId49" o:title=""/>
                </v:shape>
                <v:shape id="drawing" o:spid="_x0000_s1028" type="#_x0000_t75" style="position:absolute;width:24955;height:57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">
                  <v:imagedata r:id="rId50" o:title=""/>
                </v:shape>
                <w10:wrap anchorx="margin"/>
              </v:group>
            </w:pict>
          </mc:Fallback>
        </mc:AlternateContent>
      </w:r>
    </w:p>
    <w:p w14:paraId="7B09B38B" w14:textId="4E4481F1" w:rsidR="004A1491" w:rsidRDefault="004A1491" w:rsidP="622AE3B4">
      <w:pPr>
        <w:rPr>
          <w:b/>
          <w:bCs/>
        </w:rPr>
      </w:pPr>
    </w:p>
    <w:p w14:paraId="4C101AD0" w14:textId="77777777" w:rsidR="004A1491" w:rsidRDefault="004A1491" w:rsidP="622AE3B4">
      <w:pPr>
        <w:rPr>
          <w:b/>
          <w:bCs/>
        </w:rPr>
      </w:pPr>
    </w:p>
    <w:p w14:paraId="041622F3" w14:textId="1E615725" w:rsidR="004A1491" w:rsidRDefault="004A1491" w:rsidP="622AE3B4">
      <w:pPr>
        <w:rPr>
          <w:b/>
          <w:bCs/>
        </w:rPr>
      </w:pPr>
    </w:p>
    <w:p w14:paraId="2EF56DDE" w14:textId="77777777" w:rsidR="004A1491" w:rsidRDefault="004A1491" w:rsidP="622AE3B4">
      <w:pPr>
        <w:rPr>
          <w:b/>
          <w:bCs/>
        </w:rPr>
      </w:pPr>
    </w:p>
    <w:p w14:paraId="06063F34" w14:textId="16607523" w:rsidR="00582C85" w:rsidRDefault="00582C85" w:rsidP="622AE3B4">
      <w:pPr>
        <w:rPr>
          <w:b/>
          <w:bCs/>
        </w:rPr>
      </w:pPr>
    </w:p>
    <w:p w14:paraId="54DC029F" w14:textId="56691A26" w:rsidR="00582C85" w:rsidRDefault="00582C85" w:rsidP="622AE3B4">
      <w:pPr>
        <w:rPr>
          <w:b/>
          <w:bCs/>
        </w:rPr>
      </w:pPr>
    </w:p>
    <w:p w14:paraId="764AE5E1" w14:textId="3F2628A9" w:rsidR="00582C85" w:rsidRDefault="00582C85" w:rsidP="622AE3B4">
      <w:pPr>
        <w:rPr>
          <w:b/>
          <w:bCs/>
        </w:rPr>
      </w:pPr>
    </w:p>
    <w:p w14:paraId="719C926F" w14:textId="63D7630D" w:rsidR="00582C85" w:rsidRDefault="00582C85" w:rsidP="622AE3B4">
      <w:pPr>
        <w:rPr>
          <w:b/>
          <w:bCs/>
        </w:rPr>
      </w:pPr>
    </w:p>
    <w:p w14:paraId="14BDA7F6" w14:textId="1EA3A658" w:rsidR="00582C85" w:rsidRDefault="00083016" w:rsidP="622AE3B4">
      <w:pPr>
        <w:rPr>
          <w:b/>
          <w:bCs/>
        </w:rPr>
      </w:pPr>
      <w:r w:rsidRPr="00083016">
        <w:rPr>
          <w:b/>
          <w:bCs/>
          <w:noProof/>
        </w:rPr>
        <w:drawing>
          <wp:anchor distT="0" distB="0" distL="114300" distR="114300" simplePos="0" relativeHeight="251658242" behindDoc="0" locked="0" layoutInCell="1" allowOverlap="1" wp14:anchorId="73DE6377" wp14:editId="7CA50AFC">
            <wp:simplePos x="0" y="0"/>
            <wp:positionH relativeFrom="column">
              <wp:posOffset>105520</wp:posOffset>
            </wp:positionH>
            <wp:positionV relativeFrom="paragraph">
              <wp:posOffset>4162</wp:posOffset>
            </wp:positionV>
            <wp:extent cx="5731510" cy="3952875"/>
            <wp:effectExtent l="0" t="0" r="2540" b="9525"/>
            <wp:wrapNone/>
            <wp:docPr id="9220060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6099" name="Picture 1" descr="A screen shot of a computer progra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952875"/>
                    </a:xfrm>
                    <a:prstGeom prst="rect">
                      <a:avLst/>
                    </a:prstGeom>
                  </pic:spPr>
                </pic:pic>
              </a:graphicData>
            </a:graphic>
            <wp14:sizeRelH relativeFrom="page">
              <wp14:pctWidth>0</wp14:pctWidth>
            </wp14:sizeRelH>
            <wp14:sizeRelV relativeFrom="page">
              <wp14:pctHeight>0</wp14:pctHeight>
            </wp14:sizeRelV>
          </wp:anchor>
        </w:drawing>
      </w:r>
    </w:p>
    <w:p w14:paraId="41341770" w14:textId="1827210F" w:rsidR="00582C85" w:rsidRDefault="00582C85" w:rsidP="622AE3B4">
      <w:pPr>
        <w:rPr>
          <w:b/>
          <w:bCs/>
        </w:rPr>
      </w:pPr>
    </w:p>
    <w:p w14:paraId="4B09A50D" w14:textId="60DD2364" w:rsidR="00D72E74" w:rsidRDefault="00D72E74" w:rsidP="622AE3B4">
      <w:pPr>
        <w:rPr>
          <w:b/>
          <w:bCs/>
        </w:rPr>
      </w:pPr>
    </w:p>
    <w:p w14:paraId="493ECBAE" w14:textId="77777777" w:rsidR="00D72E74" w:rsidRDefault="00D72E74" w:rsidP="622AE3B4">
      <w:pPr>
        <w:rPr>
          <w:b/>
          <w:bCs/>
        </w:rPr>
      </w:pPr>
    </w:p>
    <w:p w14:paraId="109BF6C5" w14:textId="77777777" w:rsidR="00D72E74" w:rsidRDefault="00D72E74" w:rsidP="622AE3B4">
      <w:pPr>
        <w:rPr>
          <w:b/>
          <w:bCs/>
        </w:rPr>
      </w:pPr>
    </w:p>
    <w:p w14:paraId="7A378CC6" w14:textId="77777777" w:rsidR="00D72E74" w:rsidRDefault="00D72E74" w:rsidP="622AE3B4">
      <w:pPr>
        <w:rPr>
          <w:b/>
          <w:bCs/>
        </w:rPr>
      </w:pPr>
    </w:p>
    <w:p w14:paraId="38479260" w14:textId="77777777" w:rsidR="00D72E74" w:rsidRDefault="00D72E74" w:rsidP="622AE3B4">
      <w:pPr>
        <w:rPr>
          <w:b/>
          <w:bCs/>
        </w:rPr>
      </w:pPr>
    </w:p>
    <w:p w14:paraId="7483458E" w14:textId="77777777" w:rsidR="00D72E74" w:rsidRDefault="00D72E74" w:rsidP="622AE3B4">
      <w:pPr>
        <w:rPr>
          <w:b/>
          <w:bCs/>
        </w:rPr>
      </w:pPr>
    </w:p>
    <w:p w14:paraId="49F838E3" w14:textId="60D016FB" w:rsidR="00F91E73" w:rsidRDefault="009C4FDA" w:rsidP="622AE3B4">
      <w:pPr>
        <w:rPr>
          <w:b/>
          <w:bCs/>
        </w:rPr>
      </w:pPr>
      <w:r>
        <w:rPr>
          <w:b/>
          <w:bCs/>
        </w:rPr>
        <w:lastRenderedPageBreak/>
        <w:t>Sort By Functionality</w:t>
      </w:r>
    </w:p>
    <w:p w14:paraId="07DFF687" w14:textId="3DF822B0" w:rsidR="009C4FDA" w:rsidRPr="009C4FDA" w:rsidRDefault="009C4FDA" w:rsidP="622AE3B4">
      <w:r w:rsidRPr="004405A5">
        <w:rPr>
          <w:lang w:val="en-CA"/>
        </w:rPr>
        <w:t>The Sort By functionality provides users with a flexible and intuitive way to organize displayed results according to their preferences. It includes multiple sorting options such as price-based sorting, allowing users to arrange listings from lowest to highest or vice versa, and distance-based sorting, which helps users prioritize nearby locations for convenience. Additionally, brand-based sorting enables users to filter or organize results according to specific service providers or station brands. Each sorting option is accompanied by visual checkboxes or toggle buttons that make selection quick and clear, providing immediate visual feedback upon user interaction. A default indicator display highlights the currently active sorting method, ensuring users always know which criterion is being applied. This feature enhances usability by promoting clarity, interactivity, and efficient navigation when exploring multiple options within the app.</w:t>
      </w:r>
    </w:p>
    <w:p w14:paraId="0D1B6257" w14:textId="73579AF8" w:rsidR="00F91E73" w:rsidRDefault="003B7827" w:rsidP="622AE3B4">
      <w:pPr>
        <w:rPr>
          <w:b/>
          <w:bCs/>
        </w:rPr>
      </w:pPr>
      <w:r w:rsidRPr="00FB083E">
        <w:rPr>
          <w:b/>
          <w:bCs/>
          <w:noProof/>
        </w:rPr>
        <w:drawing>
          <wp:anchor distT="0" distB="0" distL="114300" distR="114300" simplePos="0" relativeHeight="251658241" behindDoc="0" locked="0" layoutInCell="1" allowOverlap="1" wp14:anchorId="77F3B1B2" wp14:editId="2043326D">
            <wp:simplePos x="0" y="0"/>
            <wp:positionH relativeFrom="margin">
              <wp:align>center</wp:align>
            </wp:positionH>
            <wp:positionV relativeFrom="paragraph">
              <wp:posOffset>5080</wp:posOffset>
            </wp:positionV>
            <wp:extent cx="2087792" cy="4753742"/>
            <wp:effectExtent l="0" t="0" r="8255" b="0"/>
            <wp:wrapNone/>
            <wp:docPr id="3207821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82199" name="Picture 1" descr="A screenshot of a phon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7792" cy="4753742"/>
                    </a:xfrm>
                    <a:prstGeom prst="rect">
                      <a:avLst/>
                    </a:prstGeom>
                  </pic:spPr>
                </pic:pic>
              </a:graphicData>
            </a:graphic>
            <wp14:sizeRelH relativeFrom="page">
              <wp14:pctWidth>0</wp14:pctWidth>
            </wp14:sizeRelH>
            <wp14:sizeRelV relativeFrom="page">
              <wp14:pctHeight>0</wp14:pctHeight>
            </wp14:sizeRelV>
          </wp:anchor>
        </w:drawing>
      </w:r>
    </w:p>
    <w:p w14:paraId="64DE9779" w14:textId="091AA0CC" w:rsidR="00F91E73" w:rsidRDefault="00F91E73" w:rsidP="622AE3B4">
      <w:pPr>
        <w:rPr>
          <w:b/>
          <w:bCs/>
        </w:rPr>
      </w:pPr>
    </w:p>
    <w:p w14:paraId="41978EA4" w14:textId="15CB2506" w:rsidR="00F91E73" w:rsidRDefault="00F91E73" w:rsidP="622AE3B4">
      <w:pPr>
        <w:rPr>
          <w:b/>
          <w:bCs/>
        </w:rPr>
      </w:pPr>
    </w:p>
    <w:p w14:paraId="5C3C2B98" w14:textId="44D2698D" w:rsidR="00F91E73" w:rsidRDefault="00F91E73" w:rsidP="622AE3B4">
      <w:pPr>
        <w:rPr>
          <w:b/>
          <w:bCs/>
        </w:rPr>
      </w:pPr>
    </w:p>
    <w:p w14:paraId="2D284E05" w14:textId="0701E548" w:rsidR="00F91E73" w:rsidRDefault="00F91E73" w:rsidP="622AE3B4">
      <w:pPr>
        <w:rPr>
          <w:b/>
          <w:bCs/>
        </w:rPr>
      </w:pPr>
    </w:p>
    <w:p w14:paraId="2783267E" w14:textId="77777777" w:rsidR="0069055C" w:rsidRDefault="0069055C" w:rsidP="622AE3B4">
      <w:pPr>
        <w:rPr>
          <w:b/>
          <w:bCs/>
        </w:rPr>
      </w:pPr>
    </w:p>
    <w:p w14:paraId="01224DA2" w14:textId="77777777" w:rsidR="0069055C" w:rsidRDefault="0069055C" w:rsidP="622AE3B4">
      <w:pPr>
        <w:rPr>
          <w:b/>
          <w:bCs/>
        </w:rPr>
      </w:pPr>
    </w:p>
    <w:p w14:paraId="1E157312" w14:textId="77777777" w:rsidR="0069055C" w:rsidRDefault="0069055C" w:rsidP="622AE3B4">
      <w:pPr>
        <w:rPr>
          <w:b/>
          <w:bCs/>
        </w:rPr>
      </w:pPr>
    </w:p>
    <w:p w14:paraId="7D77724E" w14:textId="77777777" w:rsidR="0069055C" w:rsidRDefault="0069055C" w:rsidP="622AE3B4">
      <w:pPr>
        <w:rPr>
          <w:b/>
          <w:bCs/>
        </w:rPr>
      </w:pPr>
    </w:p>
    <w:p w14:paraId="59B3B9EA" w14:textId="77777777" w:rsidR="0069055C" w:rsidRDefault="0069055C" w:rsidP="622AE3B4">
      <w:pPr>
        <w:rPr>
          <w:b/>
          <w:bCs/>
        </w:rPr>
      </w:pPr>
    </w:p>
    <w:p w14:paraId="4024956C" w14:textId="4A487596" w:rsidR="0069055C" w:rsidRDefault="008A3AD5" w:rsidP="622AE3B4">
      <w:pPr>
        <w:rPr>
          <w:b/>
          <w:bCs/>
        </w:rPr>
      </w:pPr>
      <w:r w:rsidRPr="008A3AD5">
        <w:rPr>
          <w:b/>
          <w:bCs/>
          <w:noProof/>
        </w:rPr>
        <w:lastRenderedPageBreak/>
        <w:drawing>
          <wp:anchor distT="0" distB="0" distL="114300" distR="114300" simplePos="0" relativeHeight="251658243" behindDoc="0" locked="0" layoutInCell="1" allowOverlap="1" wp14:anchorId="77F96EAC" wp14:editId="44E658E1">
            <wp:simplePos x="0" y="0"/>
            <wp:positionH relativeFrom="margin">
              <wp:align>right</wp:align>
            </wp:positionH>
            <wp:positionV relativeFrom="paragraph">
              <wp:posOffset>-206</wp:posOffset>
            </wp:positionV>
            <wp:extent cx="5731510" cy="3968115"/>
            <wp:effectExtent l="0" t="0" r="2540" b="0"/>
            <wp:wrapNone/>
            <wp:docPr id="5485937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3719" name="Picture 1" descr="A screenshot of a computer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968115"/>
                    </a:xfrm>
                    <a:prstGeom prst="rect">
                      <a:avLst/>
                    </a:prstGeom>
                  </pic:spPr>
                </pic:pic>
              </a:graphicData>
            </a:graphic>
            <wp14:sizeRelH relativeFrom="page">
              <wp14:pctWidth>0</wp14:pctWidth>
            </wp14:sizeRelH>
            <wp14:sizeRelV relativeFrom="page">
              <wp14:pctHeight>0</wp14:pctHeight>
            </wp14:sizeRelV>
          </wp:anchor>
        </w:drawing>
      </w:r>
    </w:p>
    <w:p w14:paraId="4DC5CB69" w14:textId="3169FE2B" w:rsidR="0069055C" w:rsidRDefault="0069055C" w:rsidP="622AE3B4">
      <w:pPr>
        <w:rPr>
          <w:b/>
          <w:bCs/>
        </w:rPr>
      </w:pPr>
    </w:p>
    <w:p w14:paraId="3FD68316" w14:textId="48D67452" w:rsidR="004560F1" w:rsidRDefault="004560F1" w:rsidP="622AE3B4">
      <w:pPr>
        <w:rPr>
          <w:b/>
          <w:bCs/>
        </w:rPr>
      </w:pPr>
    </w:p>
    <w:p w14:paraId="528A0203" w14:textId="713B2636" w:rsidR="008A3AD5" w:rsidRDefault="008A3AD5" w:rsidP="622AE3B4">
      <w:pPr>
        <w:rPr>
          <w:b/>
          <w:bCs/>
        </w:rPr>
      </w:pPr>
    </w:p>
    <w:p w14:paraId="1C167C9D" w14:textId="70EA27FE" w:rsidR="008A3AD5" w:rsidRDefault="008A3AD5" w:rsidP="622AE3B4">
      <w:pPr>
        <w:rPr>
          <w:b/>
          <w:bCs/>
        </w:rPr>
      </w:pPr>
    </w:p>
    <w:p w14:paraId="041B95A0" w14:textId="37505092" w:rsidR="008A3AD5" w:rsidRDefault="008A3AD5" w:rsidP="622AE3B4">
      <w:pPr>
        <w:rPr>
          <w:b/>
          <w:bCs/>
        </w:rPr>
      </w:pPr>
    </w:p>
    <w:p w14:paraId="2CA52669" w14:textId="77777777" w:rsidR="008A3AD5" w:rsidRDefault="008A3AD5" w:rsidP="622AE3B4">
      <w:pPr>
        <w:rPr>
          <w:b/>
          <w:bCs/>
        </w:rPr>
      </w:pPr>
    </w:p>
    <w:p w14:paraId="2F65D88E" w14:textId="20BFD0DD" w:rsidR="004560F1" w:rsidRDefault="004560F1" w:rsidP="622AE3B4">
      <w:pPr>
        <w:rPr>
          <w:b/>
          <w:bCs/>
        </w:rPr>
      </w:pPr>
    </w:p>
    <w:p w14:paraId="1DB20DCD" w14:textId="59CA7153" w:rsidR="00266CCE" w:rsidRDefault="00266CCE" w:rsidP="622AE3B4">
      <w:pPr>
        <w:rPr>
          <w:rFonts w:eastAsia="Times New Roman" w:cs="Times New Roman"/>
          <w:color w:val="000000" w:themeColor="text1"/>
        </w:rPr>
      </w:pPr>
      <w:r w:rsidRPr="006874CD">
        <w:rPr>
          <w:b/>
          <w:bCs/>
        </w:rPr>
        <w:t>Preferred Brand Selection Screen</w:t>
      </w:r>
      <w:r w:rsidRPr="006874CD">
        <w:t xml:space="preserve"> (PreferredBrandScreen.js):</w:t>
      </w:r>
    </w:p>
    <w:p w14:paraId="7178607F" w14:textId="7F4F52F4" w:rsidR="00AE4BCE" w:rsidRDefault="60396DF6" w:rsidP="622AE3B4">
      <w:pPr>
        <w:rPr>
          <w:rFonts w:eastAsia="Times New Roman" w:cs="Times New Roman"/>
          <w:color w:val="000000" w:themeColor="text1"/>
        </w:rPr>
      </w:pPr>
      <w:r w:rsidRPr="622AE3B4">
        <w:rPr>
          <w:rFonts w:eastAsia="Times New Roman" w:cs="Times New Roman"/>
          <w:color w:val="000000" w:themeColor="text1"/>
        </w:rPr>
        <w:t>The Preferred Brand Selection Screen expands this functionality by allowing users to choose from a searchable list of over 70 gas station chains, including major brands like Shell, Exxon, BP, Chevron, and Sunoco. The interface supports real-time filtering as users type and maintains the selected brand in local state until backend linkage is complete. Upon returning to the main Gas Station screen, the selected brand remains persistent, demonstrating effective use of route parameters and React hooks for temporary data management.</w:t>
      </w:r>
    </w:p>
    <w:p w14:paraId="2E84696E" w14:textId="555A4058" w:rsidR="6C7B11FF" w:rsidRDefault="6C7B11FF" w:rsidP="6D114082">
      <w:pPr>
        <w:jc w:val="left"/>
      </w:pPr>
    </w:p>
    <w:p w14:paraId="012DE05C" w14:textId="77777777" w:rsidR="004D1796" w:rsidRDefault="004D1796" w:rsidP="6D114082">
      <w:pPr>
        <w:jc w:val="left"/>
      </w:pPr>
    </w:p>
    <w:p w14:paraId="1CE9AE4B" w14:textId="77777777" w:rsidR="00BB7333" w:rsidRDefault="00BB7333" w:rsidP="6D114082">
      <w:pPr>
        <w:jc w:val="left"/>
      </w:pPr>
    </w:p>
    <w:p w14:paraId="0EB8788F" w14:textId="77777777" w:rsidR="00BB7333" w:rsidRDefault="00BB7333" w:rsidP="6D114082">
      <w:pPr>
        <w:jc w:val="left"/>
      </w:pPr>
    </w:p>
    <w:p w14:paraId="5D443DBC" w14:textId="77777777" w:rsidR="00BB7333" w:rsidRDefault="00BB7333" w:rsidP="6D114082">
      <w:pPr>
        <w:jc w:val="left"/>
      </w:pPr>
    </w:p>
    <w:p w14:paraId="0AE93A2E" w14:textId="212E4950" w:rsidR="22DECD78" w:rsidRDefault="004D1796" w:rsidP="00BB7333">
      <w:r>
        <w:rPr>
          <w:noProof/>
        </w:rPr>
        <w:lastRenderedPageBreak/>
        <w:drawing>
          <wp:anchor distT="0" distB="0" distL="114300" distR="114300" simplePos="0" relativeHeight="251658244" behindDoc="0" locked="0" layoutInCell="1" allowOverlap="1" wp14:anchorId="15375BE3" wp14:editId="37922DA3">
            <wp:simplePos x="0" y="0"/>
            <wp:positionH relativeFrom="margin">
              <wp:align>center</wp:align>
            </wp:positionH>
            <wp:positionV relativeFrom="paragraph">
              <wp:posOffset>5080</wp:posOffset>
            </wp:positionV>
            <wp:extent cx="1912472" cy="4387006"/>
            <wp:effectExtent l="0" t="0" r="0" b="0"/>
            <wp:wrapNone/>
            <wp:docPr id="7337229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22965" name=""/>
                    <pic:cNvPicPr/>
                  </pic:nvPicPr>
                  <pic:blipFill>
                    <a:blip r:embed="rId54">
                      <a:extLst>
                        <a:ext uri="{28A0092B-C50C-407E-A947-70E740481C1C}">
                          <a14:useLocalDpi xmlns:a14="http://schemas.microsoft.com/office/drawing/2010/main" val="0"/>
                        </a:ext>
                      </a:extLst>
                    </a:blip>
                    <a:stretch>
                      <a:fillRect/>
                    </a:stretch>
                  </pic:blipFill>
                  <pic:spPr>
                    <a:xfrm>
                      <a:off x="0" y="0"/>
                      <a:ext cx="1912472" cy="4387006"/>
                    </a:xfrm>
                    <a:prstGeom prst="rect">
                      <a:avLst/>
                    </a:prstGeom>
                  </pic:spPr>
                </pic:pic>
              </a:graphicData>
            </a:graphic>
            <wp14:sizeRelH relativeFrom="page">
              <wp14:pctWidth>0</wp14:pctWidth>
            </wp14:sizeRelH>
            <wp14:sizeRelV relativeFrom="page">
              <wp14:pctHeight>0</wp14:pctHeight>
            </wp14:sizeRelV>
          </wp:anchor>
        </w:drawing>
      </w:r>
    </w:p>
    <w:p w14:paraId="635646B7" w14:textId="77777777" w:rsidR="004D1796" w:rsidRDefault="004D1796" w:rsidP="004D1796"/>
    <w:p w14:paraId="61D0AE30" w14:textId="77777777" w:rsidR="004D1796" w:rsidRDefault="004D1796" w:rsidP="004D1796"/>
    <w:p w14:paraId="1AAC0E54" w14:textId="77777777" w:rsidR="004D1796" w:rsidRDefault="004D1796" w:rsidP="004D1796"/>
    <w:p w14:paraId="20D0007A" w14:textId="77777777" w:rsidR="004D1796" w:rsidRDefault="004D1796" w:rsidP="004D1796"/>
    <w:p w14:paraId="65FDE4BD" w14:textId="77777777" w:rsidR="004D1796" w:rsidRDefault="004D1796" w:rsidP="004D1796"/>
    <w:p w14:paraId="6E96EB1F" w14:textId="77777777" w:rsidR="004D1796" w:rsidRDefault="004D1796" w:rsidP="004D1796"/>
    <w:p w14:paraId="649E5016" w14:textId="77777777" w:rsidR="004D1796" w:rsidRDefault="004D1796" w:rsidP="004D1796"/>
    <w:p w14:paraId="6A62F5D4" w14:textId="28E7F495" w:rsidR="004D1796" w:rsidRDefault="004D1796" w:rsidP="004D1796"/>
    <w:p w14:paraId="3B930EC5" w14:textId="76DDDF8D" w:rsidR="004D1796" w:rsidRDefault="00591307" w:rsidP="004D1796">
      <w:r w:rsidRPr="00591307">
        <w:rPr>
          <w:noProof/>
        </w:rPr>
        <w:drawing>
          <wp:anchor distT="0" distB="0" distL="114300" distR="114300" simplePos="0" relativeHeight="251658247" behindDoc="0" locked="0" layoutInCell="1" allowOverlap="1" wp14:anchorId="64BB00C1" wp14:editId="46BBEC3D">
            <wp:simplePos x="0" y="0"/>
            <wp:positionH relativeFrom="margin">
              <wp:align>left</wp:align>
            </wp:positionH>
            <wp:positionV relativeFrom="paragraph">
              <wp:posOffset>311213</wp:posOffset>
            </wp:positionV>
            <wp:extent cx="5387340" cy="3712525"/>
            <wp:effectExtent l="0" t="0" r="3810" b="2540"/>
            <wp:wrapNone/>
            <wp:docPr id="11300893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89389" name="Picture 1" descr="A screen 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1827" cy="3715617"/>
                    </a:xfrm>
                    <a:prstGeom prst="rect">
                      <a:avLst/>
                    </a:prstGeom>
                  </pic:spPr>
                </pic:pic>
              </a:graphicData>
            </a:graphic>
            <wp14:sizeRelH relativeFrom="page">
              <wp14:pctWidth>0</wp14:pctWidth>
            </wp14:sizeRelH>
            <wp14:sizeRelV relativeFrom="page">
              <wp14:pctHeight>0</wp14:pctHeight>
            </wp14:sizeRelV>
          </wp:anchor>
        </w:drawing>
      </w:r>
    </w:p>
    <w:p w14:paraId="2F976C77" w14:textId="0CA025FC" w:rsidR="004D1796" w:rsidRDefault="004D1796" w:rsidP="004D1796"/>
    <w:p w14:paraId="3FF161A9" w14:textId="77777777" w:rsidR="004D1796" w:rsidRDefault="004D1796" w:rsidP="004D1796"/>
    <w:p w14:paraId="6909A562" w14:textId="77777777" w:rsidR="004D1796" w:rsidRDefault="004D1796" w:rsidP="004D1796"/>
    <w:p w14:paraId="3FE5EF8C" w14:textId="77777777" w:rsidR="004D1796" w:rsidRDefault="004D1796" w:rsidP="004D1796"/>
    <w:p w14:paraId="083F622C" w14:textId="77777777" w:rsidR="004D1796" w:rsidRDefault="004D1796" w:rsidP="004D1796"/>
    <w:p w14:paraId="37E38E2B" w14:textId="77777777" w:rsidR="004D1796" w:rsidRPr="004D1796" w:rsidRDefault="004D1796" w:rsidP="004D1796"/>
    <w:p w14:paraId="11D623FD" w14:textId="1B04316F" w:rsidR="00AE4BCE" w:rsidRDefault="60396DF6" w:rsidP="622AE3B4">
      <w:pPr>
        <w:pStyle w:val="Heading2"/>
        <w:rPr>
          <w:rFonts w:eastAsia="Times New Roman" w:cs="Times New Roman"/>
          <w:bCs/>
          <w:color w:val="000000" w:themeColor="text1"/>
          <w:szCs w:val="28"/>
        </w:rPr>
      </w:pPr>
      <w:bookmarkStart w:id="89" w:name="_Toc212293597"/>
      <w:r w:rsidRPr="622AE3B4">
        <w:lastRenderedPageBreak/>
        <w:t>Code Quality and Organization</w:t>
      </w:r>
      <w:bookmarkEnd w:id="89"/>
    </w:p>
    <w:p w14:paraId="17520025" w14:textId="3612A674" w:rsidR="00AE4BCE" w:rsidRDefault="60396DF6" w:rsidP="622AE3B4">
      <w:pPr>
        <w:rPr>
          <w:rFonts w:eastAsia="Times New Roman" w:cs="Times New Roman"/>
          <w:color w:val="000000" w:themeColor="text1"/>
        </w:rPr>
      </w:pPr>
      <w:r w:rsidRPr="622AE3B4">
        <w:rPr>
          <w:rFonts w:eastAsia="Times New Roman" w:cs="Times New Roman"/>
          <w:color w:val="000000" w:themeColor="text1"/>
        </w:rPr>
        <w:t>Throughout development, the team followed best practices in React Native development to ensure clean, maintainable, and scalable code. Hooks</w:t>
      </w:r>
      <w:r w:rsidR="0009117E">
        <w:rPr>
          <w:rFonts w:eastAsia="Times New Roman" w:cs="Times New Roman"/>
          <w:color w:val="000000" w:themeColor="text1"/>
        </w:rPr>
        <w:t>,</w:t>
      </w:r>
      <w:r w:rsidRPr="622AE3B4">
        <w:rPr>
          <w:rFonts w:eastAsia="Times New Roman" w:cs="Times New Roman"/>
          <w:color w:val="000000" w:themeColor="text1"/>
        </w:rPr>
        <w:t xml:space="preserve"> such as </w:t>
      </w:r>
      <w:r w:rsidR="4928B192" w:rsidRPr="622AE3B4">
        <w:rPr>
          <w:rFonts w:eastAsia="Times New Roman" w:cs="Times New Roman"/>
          <w:color w:val="000000" w:themeColor="text1"/>
        </w:rPr>
        <w:t>using State</w:t>
      </w:r>
      <w:r w:rsidRPr="622AE3B4">
        <w:rPr>
          <w:rFonts w:eastAsia="Times New Roman" w:cs="Times New Roman"/>
          <w:color w:val="000000" w:themeColor="text1"/>
        </w:rPr>
        <w:t xml:space="preserve"> </w:t>
      </w:r>
      <w:r w:rsidR="20DF9234" w:rsidRPr="622AE3B4">
        <w:rPr>
          <w:rFonts w:eastAsia="Times New Roman" w:cs="Times New Roman"/>
          <w:color w:val="000000" w:themeColor="text1"/>
        </w:rPr>
        <w:t>and</w:t>
      </w:r>
      <w:r w:rsidRPr="622AE3B4">
        <w:rPr>
          <w:rFonts w:eastAsia="Times New Roman" w:cs="Times New Roman"/>
          <w:color w:val="000000" w:themeColor="text1"/>
        </w:rPr>
        <w:t xml:space="preserve"> Navigation</w:t>
      </w:r>
      <w:r w:rsidR="0009117E">
        <w:rPr>
          <w:rFonts w:eastAsia="Times New Roman" w:cs="Times New Roman"/>
          <w:color w:val="000000" w:themeColor="text1"/>
        </w:rPr>
        <w:t>,</w:t>
      </w:r>
      <w:r w:rsidRPr="622AE3B4">
        <w:rPr>
          <w:rFonts w:eastAsia="Times New Roman" w:cs="Times New Roman"/>
          <w:color w:val="000000" w:themeColor="text1"/>
        </w:rPr>
        <w:t xml:space="preserve"> were used for efficient state and route management. All screens were structured modularly, with well-commented code blocks, clear variable naming conventions, and meaningful function organization. The component tree was designed to separate logic and UI for easier debugging and future scalability.</w:t>
      </w:r>
    </w:p>
    <w:p w14:paraId="7564F645" w14:textId="34B9B497" w:rsidR="00AE4BCE" w:rsidRDefault="60396DF6" w:rsidP="622AE3B4">
      <w:pPr>
        <w:rPr>
          <w:rFonts w:eastAsia="Times New Roman" w:cs="Times New Roman"/>
          <w:color w:val="000000" w:themeColor="text1"/>
        </w:rPr>
      </w:pPr>
      <w:r w:rsidRPr="622AE3B4">
        <w:rPr>
          <w:rFonts w:eastAsia="Times New Roman" w:cs="Times New Roman"/>
          <w:color w:val="000000" w:themeColor="text1"/>
        </w:rPr>
        <w:t>Version control was managed through GitHub, where all commits related to this feature were pushed to the pravesh-updates branch. Each commit message clearly described the implemented functionality, making the development history traceable and easy to review. Regular updates ensure synchronization between local development and the shared repository, supporting collaboration and code reviews.</w:t>
      </w:r>
    </w:p>
    <w:p w14:paraId="2534F3A3" w14:textId="12DD34C5" w:rsidR="00AE4BCE" w:rsidRDefault="60396DF6" w:rsidP="622AE3B4">
      <w:pPr>
        <w:pStyle w:val="Heading2"/>
        <w:rPr>
          <w:rFonts w:eastAsia="Times New Roman" w:cs="Times New Roman"/>
          <w:bCs/>
          <w:color w:val="000000" w:themeColor="text1"/>
          <w:szCs w:val="28"/>
        </w:rPr>
      </w:pPr>
      <w:bookmarkStart w:id="90" w:name="_Toc212293598"/>
      <w:r w:rsidRPr="622AE3B4">
        <w:t>Testing and Validation</w:t>
      </w:r>
      <w:bookmarkEnd w:id="90"/>
    </w:p>
    <w:p w14:paraId="42EEA332" w14:textId="7F4AD2B8" w:rsidR="00AE4BCE" w:rsidRDefault="60396DF6" w:rsidP="622AE3B4">
      <w:pPr>
        <w:rPr>
          <w:rFonts w:eastAsia="Times New Roman" w:cs="Times New Roman"/>
          <w:color w:val="000000" w:themeColor="text1"/>
        </w:rPr>
      </w:pPr>
      <w:r w:rsidRPr="622AE3B4">
        <w:rPr>
          <w:rFonts w:eastAsia="Times New Roman" w:cs="Times New Roman"/>
          <w:color w:val="000000" w:themeColor="text1"/>
        </w:rPr>
        <w:t xml:space="preserve">Testing for the Settings Management System was performed using manual validation on the Expo Go environment. </w:t>
      </w:r>
      <w:r w:rsidR="004D20C2">
        <w:rPr>
          <w:rFonts w:eastAsia="Times New Roman" w:cs="Times New Roman"/>
          <w:color w:val="000000" w:themeColor="text1"/>
        </w:rPr>
        <w:t>We</w:t>
      </w:r>
      <w:r w:rsidRPr="622AE3B4">
        <w:rPr>
          <w:rFonts w:eastAsia="Times New Roman" w:cs="Times New Roman"/>
          <w:color w:val="000000" w:themeColor="text1"/>
        </w:rPr>
        <w:t xml:space="preserve"> verified navigation between screens, checked animation behavior, and ensured smooth interaction with modals and menus. Functional checks included verifying state synchronization between the Settings Menu and submodules, confirming search functionality in the brand selection screen, and validating proper persistence of temporary selections. Navigation and back-button behaviors were tested extensively to ensure a consistent and intuitive flow.</w:t>
      </w:r>
    </w:p>
    <w:p w14:paraId="7A537249" w14:textId="67632298" w:rsidR="00AE4BCE" w:rsidRDefault="60396DF6" w:rsidP="622AE3B4">
      <w:pPr>
        <w:rPr>
          <w:rFonts w:eastAsia="Times New Roman" w:cs="Times New Roman"/>
          <w:color w:val="000000" w:themeColor="text1"/>
        </w:rPr>
      </w:pPr>
      <w:r w:rsidRPr="622AE3B4">
        <w:rPr>
          <w:rFonts w:eastAsia="Times New Roman" w:cs="Times New Roman"/>
          <w:color w:val="000000" w:themeColor="text1"/>
        </w:rPr>
        <w:t>Overall, the Settings Management System achieved its goal of providing users with a responsive, well-organized, and customizable interface. While backend data handling is yet to be integrated, the front-end implementation is complete, stable, and ready for further expansion. This module stands as a key element of the Weather Driver app’s user experience, enabling personalization and control that align with modern mobile application standards.</w:t>
      </w:r>
    </w:p>
    <w:p w14:paraId="37B1B51C" w14:textId="4D77C726" w:rsidR="00AE4BCE" w:rsidRDefault="00AE4BCE" w:rsidP="622AE3B4">
      <w:pPr>
        <w:rPr>
          <w:rFonts w:eastAsia="Times New Roman" w:cs="Times New Roman"/>
          <w:color w:val="000000" w:themeColor="text1"/>
        </w:rPr>
      </w:pPr>
    </w:p>
    <w:p w14:paraId="43EF30DD" w14:textId="15D90A63" w:rsidR="00AE4BCE" w:rsidRDefault="2C433923" w:rsidP="622AE3B4">
      <w:pPr>
        <w:pStyle w:val="Heading1"/>
        <w:rPr>
          <w:rFonts w:eastAsia="Times New Roman" w:cs="Times New Roman"/>
          <w:bCs/>
          <w:color w:val="000000" w:themeColor="text1"/>
          <w:sz w:val="28"/>
          <w:szCs w:val="28"/>
        </w:rPr>
      </w:pPr>
      <w:bookmarkStart w:id="91" w:name="_Toc212293599"/>
      <w:r>
        <w:lastRenderedPageBreak/>
        <w:t xml:space="preserve">Implemented Feature 4: </w:t>
      </w:r>
      <w:r w:rsidR="60396DF6" w:rsidRPr="622AE3B4">
        <w:t>Speedometer and Gas Station Preferences</w:t>
      </w:r>
      <w:bookmarkEnd w:id="91"/>
    </w:p>
    <w:p w14:paraId="76934529" w14:textId="6A6C599A" w:rsidR="00AE4BCE" w:rsidRDefault="60396DF6" w:rsidP="622AE3B4">
      <w:pPr>
        <w:pStyle w:val="Heading2"/>
      </w:pPr>
      <w:bookmarkStart w:id="92" w:name="_Toc212293600"/>
      <w:r w:rsidRPr="622AE3B4">
        <w:t>Speedometer Screen</w:t>
      </w:r>
      <w:bookmarkEnd w:id="92"/>
      <w:r w:rsidR="007A17BA">
        <w:t xml:space="preserve"> </w:t>
      </w:r>
    </w:p>
    <w:p w14:paraId="5294813B" w14:textId="262E89DB" w:rsidR="0064639D" w:rsidRPr="0064639D" w:rsidRDefault="0064639D" w:rsidP="008A43E7">
      <w:pPr>
        <w:pStyle w:val="Heading3"/>
      </w:pPr>
      <w:bookmarkStart w:id="93" w:name="_Toc212293601"/>
      <w:r w:rsidRPr="0064639D">
        <w:t>(SpeedometerScreen.js):</w:t>
      </w:r>
      <w:bookmarkEnd w:id="93"/>
    </w:p>
    <w:p w14:paraId="2986F842" w14:textId="284586F4" w:rsidR="00AE4BCE" w:rsidRDefault="60396DF6" w:rsidP="622AE3B4">
      <w:pPr>
        <w:rPr>
          <w:rFonts w:eastAsia="Times New Roman" w:cs="Times New Roman"/>
          <w:color w:val="000000" w:themeColor="text1"/>
        </w:rPr>
      </w:pPr>
      <w:r w:rsidRPr="622AE3B4">
        <w:rPr>
          <w:rFonts w:eastAsia="Times New Roman" w:cs="Times New Roman"/>
          <w:color w:val="000000" w:themeColor="text1"/>
        </w:rPr>
        <w:t>The Speedometer Screen represents one of the most visually dynamic and functional components of the Weather Driver application. It was developed by Chetan Kaur between October 8</w:t>
      </w:r>
      <w:r w:rsidR="6476BCC1" w:rsidRPr="622AE3B4">
        <w:rPr>
          <w:rFonts w:eastAsia="Times New Roman" w:cs="Times New Roman"/>
          <w:color w:val="000000" w:themeColor="text1"/>
        </w:rPr>
        <w:t xml:space="preserve"> -</w:t>
      </w:r>
      <w:r w:rsidRPr="622AE3B4">
        <w:rPr>
          <w:rFonts w:eastAsia="Times New Roman" w:cs="Times New Roman"/>
          <w:color w:val="000000" w:themeColor="text1"/>
        </w:rPr>
        <w:t xml:space="preserve">10, 2025, focusing primarily on </w:t>
      </w:r>
      <w:r w:rsidR="49DB8DAD" w:rsidRPr="622AE3B4">
        <w:rPr>
          <w:rFonts w:eastAsia="Times New Roman" w:cs="Times New Roman"/>
          <w:color w:val="000000" w:themeColor="text1"/>
        </w:rPr>
        <w:t>front-end</w:t>
      </w:r>
      <w:r w:rsidRPr="622AE3B4">
        <w:rPr>
          <w:rFonts w:eastAsia="Times New Roman" w:cs="Times New Roman"/>
          <w:color w:val="000000" w:themeColor="text1"/>
        </w:rPr>
        <w:t xml:space="preserve"> design and interactive visualization. The feature was implemented to align precisely with the Figma specifications provided by the </w:t>
      </w:r>
      <w:r w:rsidR="0016008E">
        <w:rPr>
          <w:rFonts w:eastAsia="Times New Roman" w:cs="Times New Roman"/>
          <w:color w:val="000000" w:themeColor="text1"/>
        </w:rPr>
        <w:t>Client</w:t>
      </w:r>
      <w:r w:rsidRPr="622AE3B4">
        <w:rPr>
          <w:rFonts w:eastAsia="Times New Roman" w:cs="Times New Roman"/>
          <w:color w:val="000000" w:themeColor="text1"/>
        </w:rPr>
        <w:t>, ensuring that the interface is both aesthetically appealing and practical for real-world driving scenarios.</w:t>
      </w:r>
    </w:p>
    <w:p w14:paraId="547A457B" w14:textId="1BD1F567" w:rsidR="008A43E7" w:rsidRDefault="008A43E7" w:rsidP="008A43E7">
      <w:pPr>
        <w:pStyle w:val="Heading3"/>
        <w:rPr>
          <w:rFonts w:eastAsia="Times New Roman" w:cs="Times New Roman"/>
          <w:color w:val="000000" w:themeColor="text1"/>
        </w:rPr>
      </w:pPr>
      <w:bookmarkStart w:id="94" w:name="_Toc212293602"/>
      <w:r w:rsidRPr="006874CD">
        <w:t>Features Implemented:</w:t>
      </w:r>
      <w:bookmarkEnd w:id="94"/>
    </w:p>
    <w:p w14:paraId="3C5AB5C6" w14:textId="5652591A" w:rsidR="00AE4BCE" w:rsidRDefault="60396DF6" w:rsidP="622AE3B4">
      <w:pPr>
        <w:rPr>
          <w:rFonts w:eastAsia="Times New Roman" w:cs="Times New Roman"/>
          <w:color w:val="000000" w:themeColor="text1"/>
        </w:rPr>
      </w:pPr>
      <w:r w:rsidRPr="622AE3B4">
        <w:rPr>
          <w:rFonts w:eastAsia="Times New Roman" w:cs="Times New Roman"/>
          <w:color w:val="000000" w:themeColor="text1"/>
        </w:rPr>
        <w:t xml:space="preserve">The Speedometer interface displays a responsive circular dial with tick marks, speed readings, and smooth animations. It allows </w:t>
      </w:r>
      <w:r w:rsidR="448A38AB" w:rsidRPr="622AE3B4">
        <w:rPr>
          <w:rFonts w:eastAsia="Times New Roman" w:cs="Times New Roman"/>
          <w:color w:val="000000" w:themeColor="text1"/>
        </w:rPr>
        <w:t>users to</w:t>
      </w:r>
      <w:r w:rsidRPr="622AE3B4">
        <w:rPr>
          <w:rFonts w:eastAsia="Times New Roman" w:cs="Times New Roman"/>
          <w:color w:val="000000" w:themeColor="text1"/>
        </w:rPr>
        <w:t xml:space="preserve"> toggle between kilometers per hour (km/h) and miles per hour (mph), accommodating international driving standards. The visual design incorporates a modern gradient color scheme and clear typography to maintain readability at a glance. The dial layout, animation behavior, and transition effects were created using React Native’s Animated API, providing smooth real-time motion and interaction feedback.</w:t>
      </w:r>
    </w:p>
    <w:p w14:paraId="5FB896B7" w14:textId="69C8225F" w:rsidR="00053F94" w:rsidRPr="00053F94" w:rsidRDefault="00053F94" w:rsidP="00D4210F">
      <w:pPr>
        <w:pStyle w:val="Heading3"/>
        <w:rPr>
          <w:rFonts w:eastAsiaTheme="minorHAnsi" w:cstheme="minorBidi"/>
        </w:rPr>
      </w:pPr>
      <w:bookmarkStart w:id="95" w:name="_Toc212293603"/>
      <w:r w:rsidRPr="006874CD">
        <w:t>Technical Details:</w:t>
      </w:r>
      <w:bookmarkEnd w:id="95"/>
    </w:p>
    <w:p w14:paraId="069B2ABB" w14:textId="6092E54A" w:rsidR="00AE4BCE" w:rsidRDefault="60396DF6" w:rsidP="622AE3B4">
      <w:pPr>
        <w:rPr>
          <w:rFonts w:eastAsia="Times New Roman" w:cs="Times New Roman"/>
          <w:color w:val="000000" w:themeColor="text1"/>
        </w:rPr>
      </w:pPr>
      <w:r w:rsidRPr="622AE3B4">
        <w:rPr>
          <w:rFonts w:eastAsia="Times New Roman" w:cs="Times New Roman"/>
          <w:color w:val="000000" w:themeColor="text1"/>
        </w:rPr>
        <w:t>From a technical perspective, the Speedometer was built using a custom gauge visualization that updates dynamically based on mock speed data. Although real-time GPS speed tracking is not yet integrated, the component was structured with hooks and states that will support live data in future iterations. The layout adapts seamlessly to different screen sizes, maintaining proportional scaling and responsiveness across devices.</w:t>
      </w:r>
    </w:p>
    <w:p w14:paraId="258B3C63" w14:textId="78A8387F" w:rsidR="006D6291" w:rsidRPr="006D6291" w:rsidRDefault="006D6291" w:rsidP="622AE3B4">
      <w:r w:rsidRPr="006874CD">
        <w:rPr>
          <w:b/>
          <w:bCs/>
        </w:rPr>
        <w:t>Development Process:</w:t>
      </w:r>
    </w:p>
    <w:p w14:paraId="344E25AB" w14:textId="65E9B681" w:rsidR="00AE4BCE" w:rsidRDefault="60396DF6" w:rsidP="622AE3B4">
      <w:pPr>
        <w:rPr>
          <w:rFonts w:eastAsia="Times New Roman" w:cs="Times New Roman"/>
          <w:color w:val="000000" w:themeColor="text1"/>
        </w:rPr>
      </w:pPr>
      <w:r w:rsidRPr="622AE3B4">
        <w:rPr>
          <w:rFonts w:eastAsia="Times New Roman" w:cs="Times New Roman"/>
          <w:color w:val="000000" w:themeColor="text1"/>
        </w:rPr>
        <w:t xml:space="preserve">The development process began on October 8, with the initial UI structure and dial elements being created according to the Figma mockup. The next day, work </w:t>
      </w:r>
      <w:r w:rsidR="5CF5F098" w:rsidRPr="622AE3B4">
        <w:rPr>
          <w:rFonts w:eastAsia="Times New Roman" w:cs="Times New Roman"/>
          <w:color w:val="000000" w:themeColor="text1"/>
        </w:rPr>
        <w:t>continued</w:t>
      </w:r>
      <w:r w:rsidRPr="622AE3B4">
        <w:rPr>
          <w:rFonts w:eastAsia="Times New Roman" w:cs="Times New Roman"/>
          <w:color w:val="000000" w:themeColor="text1"/>
        </w:rPr>
        <w:t xml:space="preserve"> the speed unit </w:t>
      </w:r>
      <w:r w:rsidRPr="622AE3B4">
        <w:rPr>
          <w:rFonts w:eastAsia="Times New Roman" w:cs="Times New Roman"/>
          <w:color w:val="000000" w:themeColor="text1"/>
        </w:rPr>
        <w:lastRenderedPageBreak/>
        <w:t>toggle, adding functionality for users to switch between km/h and mph. The same day, the first version of the screen was pushed to GitHub under the chetan_300391004 branch, ensuring proper version control and documentation. On October 10, final refinements were made to the layout and animations, including improved dial precision and smoother transitions. The testing phase involved collaboration with Pukar Ojha, during which both developers verified visual consistency, corrected minor UI spacing issues, and validated all navigation links within the app.</w:t>
      </w:r>
    </w:p>
    <w:p w14:paraId="582075D3" w14:textId="4C437DD6" w:rsidR="00AE4BCE" w:rsidRDefault="60396DF6" w:rsidP="622AE3B4">
      <w:pPr>
        <w:rPr>
          <w:rFonts w:eastAsia="Times New Roman" w:cs="Times New Roman"/>
          <w:color w:val="000000" w:themeColor="text1"/>
        </w:rPr>
      </w:pPr>
      <w:r w:rsidRPr="622AE3B4">
        <w:rPr>
          <w:rFonts w:eastAsia="Times New Roman" w:cs="Times New Roman"/>
          <w:color w:val="000000" w:themeColor="text1"/>
        </w:rPr>
        <w:t>Overall, the Speedometer feature provides the Weather Driver application with an engaging, user-friendly visual tool that will later evolve into a real-time driver assistance component once backend GPS integration is complete.</w:t>
      </w:r>
    </w:p>
    <w:p w14:paraId="299AE87B" w14:textId="39436E35" w:rsidR="002C505F" w:rsidRPr="002C505F" w:rsidRDefault="002C505F" w:rsidP="622AE3B4">
      <w:pPr>
        <w:rPr>
          <w:rFonts w:eastAsia="Times New Roman" w:cs="Times New Roman"/>
          <w:b/>
          <w:bCs/>
          <w:color w:val="000000" w:themeColor="text1"/>
        </w:rPr>
      </w:pPr>
      <w:r w:rsidRPr="002C505F">
        <w:rPr>
          <w:rFonts w:eastAsia="Times New Roman" w:cs="Times New Roman"/>
          <w:b/>
          <w:bCs/>
          <w:color w:val="000000" w:themeColor="text1"/>
        </w:rPr>
        <w:t>Screenshots</w:t>
      </w:r>
    </w:p>
    <w:p w14:paraId="592E0C0E" w14:textId="10D2C5A0" w:rsidR="00BD5605" w:rsidDel="00AC160A" w:rsidRDefault="00B1086D">
      <w:pPr>
        <w:jc w:val="center"/>
        <w:rPr>
          <w:del w:id="96" w:author="Kaur, Chetan P." w:date="2025-10-25T11:42:00Z" w16du:dateUtc="2025-10-25T18:42:00Z"/>
        </w:rPr>
        <w:pPrChange w:id="97" w:author="Kaur, Chetan P." w:date="2025-10-25T11:41:00Z" w16du:dateUtc="2025-10-25T18:41:00Z">
          <w:pPr>
            <w:jc w:val="left"/>
          </w:pPr>
        </w:pPrChange>
      </w:pPr>
      <w:ins w:id="98" w:author="Kaur, Chetan P." w:date="2025-10-25T11:39:00Z" w16du:dateUtc="2025-10-25T18:39:00Z">
        <w:r>
          <w:rPr>
            <w:noProof/>
          </w:rPr>
          <w:drawing>
            <wp:inline distT="0" distB="0" distL="0" distR="0" wp14:anchorId="6453EA59" wp14:editId="0EB340B3">
              <wp:extent cx="1819220" cy="3539609"/>
              <wp:effectExtent l="0" t="0" r="0" b="3810"/>
              <wp:docPr id="2025948583"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48583" name="Picture 3" descr="A screenshot of a phon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63976" cy="3821257"/>
                      </a:xfrm>
                      <a:prstGeom prst="rect">
                        <a:avLst/>
                      </a:prstGeom>
                    </pic:spPr>
                  </pic:pic>
                </a:graphicData>
              </a:graphic>
            </wp:inline>
          </w:drawing>
        </w:r>
      </w:ins>
      <w:ins w:id="99" w:author="Kaur, Chetan P." w:date="2025-10-25T11:38:00Z" w16du:dateUtc="2025-10-25T18:38:00Z">
        <w:r w:rsidR="001F5765">
          <w:rPr>
            <w:noProof/>
          </w:rPr>
          <w:drawing>
            <wp:inline distT="0" distB="0" distL="0" distR="0" wp14:anchorId="16085F0C" wp14:editId="573105AA">
              <wp:extent cx="1904464" cy="3504414"/>
              <wp:effectExtent l="0" t="0" r="635" b="1270"/>
              <wp:docPr id="6418323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2339" name="Picture 1" descr="A screenshot of a phone&#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49459" cy="3771220"/>
                      </a:xfrm>
                      <a:prstGeom prst="rect">
                        <a:avLst/>
                      </a:prstGeom>
                    </pic:spPr>
                  </pic:pic>
                </a:graphicData>
              </a:graphic>
            </wp:inline>
          </w:drawing>
        </w:r>
        <w:r w:rsidR="001F5765">
          <w:rPr>
            <w:noProof/>
          </w:rPr>
          <w:drawing>
            <wp:inline distT="0" distB="0" distL="0" distR="0" wp14:anchorId="624D8C6D" wp14:editId="31319BC1">
              <wp:extent cx="1771945" cy="3506771"/>
              <wp:effectExtent l="0" t="0" r="6350" b="0"/>
              <wp:docPr id="738420143"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0143" name="Picture 2" descr="A screenshot of a phone&#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71557" cy="3703907"/>
                      </a:xfrm>
                      <a:prstGeom prst="rect">
                        <a:avLst/>
                      </a:prstGeom>
                    </pic:spPr>
                  </pic:pic>
                </a:graphicData>
              </a:graphic>
            </wp:inline>
          </w:drawing>
        </w:r>
      </w:ins>
      <w:del w:id="100" w:author="Kaur, Chetan P." w:date="2025-10-25T11:38:00Z" w16du:dateUtc="2025-10-25T18:38:00Z">
        <w:r w:rsidR="00627A56" w:rsidDel="00B1086D">
          <w:rPr>
            <w:noProof/>
          </w:rPr>
          <mc:AlternateContent>
            <mc:Choice Requires="wpg">
              <w:drawing>
                <wp:anchor distT="0" distB="0" distL="114300" distR="114300" simplePos="0" relativeHeight="251658248" behindDoc="0" locked="0" layoutInCell="1" allowOverlap="1" wp14:anchorId="42EA264F" wp14:editId="77109751">
                  <wp:simplePos x="0" y="0"/>
                  <wp:positionH relativeFrom="margin">
                    <wp:posOffset>0</wp:posOffset>
                  </wp:positionH>
                  <wp:positionV relativeFrom="paragraph">
                    <wp:posOffset>190762</wp:posOffset>
                  </wp:positionV>
                  <wp:extent cx="3680354" cy="4034849"/>
                  <wp:effectExtent l="0" t="0" r="3175" b="3810"/>
                  <wp:wrapNone/>
                  <wp:docPr id="1655815876" name="Group 3"/>
                  <wp:cNvGraphicFramePr/>
                  <a:graphic xmlns:a="http://schemas.openxmlformats.org/drawingml/2006/main">
                    <a:graphicData uri="http://schemas.microsoft.com/office/word/2010/wordprocessingGroup">
                      <wpg:wgp>
                        <wpg:cNvGrpSpPr/>
                        <wpg:grpSpPr>
                          <a:xfrm>
                            <a:off x="0" y="0"/>
                            <a:ext cx="3680354" cy="4034849"/>
                            <a:chOff x="0" y="0"/>
                            <a:chExt cx="3853015" cy="4223385"/>
                          </a:xfrm>
                        </wpg:grpSpPr>
                        <pic:pic xmlns:pic="http://schemas.openxmlformats.org/drawingml/2006/picture">
                          <pic:nvPicPr>
                            <pic:cNvPr id="1536686591" name="drawing"/>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875790" cy="4223385"/>
                            </a:xfrm>
                            <a:prstGeom prst="rect">
                              <a:avLst/>
                            </a:prstGeom>
                          </pic:spPr>
                        </pic:pic>
                        <pic:pic xmlns:pic="http://schemas.openxmlformats.org/drawingml/2006/picture">
                          <pic:nvPicPr>
                            <pic:cNvPr id="257968379" name="Picture 1" descr="A screenshot of a phone&#10;&#10;AI-generated content may be incorrect."/>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971510" y="0"/>
                              <a:ext cx="1881505" cy="42144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F35CA1" id="Group 3" o:spid="_x0000_s1026" style="position:absolute;margin-left:0;margin-top:15pt;width:289.8pt;height:317.7pt;z-index:251658248;mso-position-horizontal-relative:margin;mso-width-relative:margin;mso-height-relative:margin" coordsize="38530,42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">
                  <v:shape id="drawing" o:spid="_x0000_s1027" type="#_x0000_t75" style="position:absolute;width:18757;height:4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">
                    <v:imagedata r:id="rId61" o:title=""/>
                  </v:shape>
                  <v:shape id="Picture 1" o:spid="_x0000_s1028" type="#_x0000_t75" alt="A screenshot of a phone&#10;&#10;AI-generated content may be incorrect." style="position:absolute;left:19715;width:18815;height:4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">
                    <v:imagedata r:id="rId62" o:title="A screenshot of a phone&#10;&#10;AI-generated content may be incorrect"/>
                  </v:shape>
                  <w10:wrap anchorx="margin"/>
                </v:group>
              </w:pict>
            </mc:Fallback>
          </mc:AlternateContent>
        </w:r>
      </w:del>
    </w:p>
    <w:p w14:paraId="2A5C9B76" w14:textId="0479EC69" w:rsidR="00BD5605" w:rsidDel="00AC160A" w:rsidRDefault="00BD5605" w:rsidP="1F3BE6B7">
      <w:pPr>
        <w:jc w:val="left"/>
        <w:rPr>
          <w:del w:id="101" w:author="Kaur, Chetan P." w:date="2025-10-25T11:41:00Z" w16du:dateUtc="2025-10-25T18:41:00Z"/>
        </w:rPr>
      </w:pPr>
    </w:p>
    <w:p w14:paraId="09ECEC40" w14:textId="55D1F1DA" w:rsidR="00BD5605" w:rsidDel="00AC160A" w:rsidRDefault="00BD5605" w:rsidP="1F3BE6B7">
      <w:pPr>
        <w:jc w:val="left"/>
        <w:rPr>
          <w:del w:id="102" w:author="Kaur, Chetan P." w:date="2025-10-25T11:41:00Z" w16du:dateUtc="2025-10-25T18:41:00Z"/>
        </w:rPr>
      </w:pPr>
    </w:p>
    <w:p w14:paraId="502159D6" w14:textId="416B6001" w:rsidR="00BD5605" w:rsidDel="00AC160A" w:rsidRDefault="00BD5605" w:rsidP="1F3BE6B7">
      <w:pPr>
        <w:jc w:val="left"/>
        <w:rPr>
          <w:del w:id="103" w:author="Kaur, Chetan P." w:date="2025-10-25T11:41:00Z" w16du:dateUtc="2025-10-25T18:41:00Z"/>
        </w:rPr>
      </w:pPr>
    </w:p>
    <w:p w14:paraId="4C5ED816" w14:textId="66921BF6" w:rsidR="00892DB2" w:rsidDel="00AC160A" w:rsidRDefault="00892DB2" w:rsidP="1F3BE6B7">
      <w:pPr>
        <w:jc w:val="left"/>
        <w:rPr>
          <w:del w:id="104" w:author="Kaur, Chetan P." w:date="2025-10-25T11:41:00Z" w16du:dateUtc="2025-10-25T18:41:00Z"/>
        </w:rPr>
      </w:pPr>
    </w:p>
    <w:p w14:paraId="49E1BADD" w14:textId="6CA40E2C" w:rsidR="00892DB2" w:rsidDel="00AC160A" w:rsidRDefault="00892DB2" w:rsidP="1F3BE6B7">
      <w:pPr>
        <w:jc w:val="left"/>
        <w:rPr>
          <w:del w:id="105" w:author="Kaur, Chetan P." w:date="2025-10-25T11:41:00Z" w16du:dateUtc="2025-10-25T18:41:00Z"/>
        </w:rPr>
      </w:pPr>
    </w:p>
    <w:p w14:paraId="05DB57E6" w14:textId="77777777" w:rsidR="00BD5605" w:rsidDel="00AC160A" w:rsidRDefault="00BD5605" w:rsidP="1F3BE6B7">
      <w:pPr>
        <w:jc w:val="left"/>
        <w:rPr>
          <w:del w:id="106" w:author="Kaur, Chetan P." w:date="2025-10-25T11:41:00Z" w16du:dateUtc="2025-10-25T18:41:00Z"/>
        </w:rPr>
      </w:pPr>
    </w:p>
    <w:p w14:paraId="7E704132" w14:textId="441F9F33" w:rsidR="00AC160A" w:rsidRDefault="00AC160A">
      <w:pPr>
        <w:spacing w:before="0" w:after="160" w:line="259" w:lineRule="auto"/>
        <w:jc w:val="left"/>
        <w:rPr>
          <w:ins w:id="107" w:author="Kaur, Chetan P." w:date="2025-10-25T11:42:00Z" w16du:dateUtc="2025-10-25T18:42:00Z"/>
        </w:rPr>
      </w:pPr>
      <w:ins w:id="108" w:author="Kaur, Chetan P." w:date="2025-10-25T11:42:00Z" w16du:dateUtc="2025-10-25T18:42:00Z">
        <w:r>
          <w:br w:type="page"/>
        </w:r>
      </w:ins>
    </w:p>
    <w:p w14:paraId="0C2B523B" w14:textId="77777777" w:rsidR="002E4D73" w:rsidRDefault="002E4D73" w:rsidP="002E4D73"/>
    <w:p w14:paraId="216C3661" w14:textId="4D36AC7F" w:rsidR="002E4D73" w:rsidRDefault="00F449C6" w:rsidP="002E4D73">
      <w:r w:rsidRPr="00C42CBB">
        <w:rPr>
          <w:noProof/>
        </w:rPr>
        <w:drawing>
          <wp:anchor distT="0" distB="0" distL="114300" distR="114300" simplePos="0" relativeHeight="251658245" behindDoc="0" locked="0" layoutInCell="1" allowOverlap="1" wp14:anchorId="7D1F2648" wp14:editId="551E6628">
            <wp:simplePos x="0" y="0"/>
            <wp:positionH relativeFrom="margin">
              <wp:align>right</wp:align>
            </wp:positionH>
            <wp:positionV relativeFrom="paragraph">
              <wp:posOffset>-282535</wp:posOffset>
            </wp:positionV>
            <wp:extent cx="5731510" cy="3968115"/>
            <wp:effectExtent l="0" t="0" r="2540" b="0"/>
            <wp:wrapNone/>
            <wp:docPr id="5729753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75387" name="Picture 1" descr="A screenshot of a computer program&#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968115"/>
                    </a:xfrm>
                    <a:prstGeom prst="rect">
                      <a:avLst/>
                    </a:prstGeom>
                  </pic:spPr>
                </pic:pic>
              </a:graphicData>
            </a:graphic>
            <wp14:sizeRelH relativeFrom="page">
              <wp14:pctWidth>0</wp14:pctWidth>
            </wp14:sizeRelH>
            <wp14:sizeRelV relativeFrom="page">
              <wp14:pctHeight>0</wp14:pctHeight>
            </wp14:sizeRelV>
          </wp:anchor>
        </w:drawing>
      </w:r>
    </w:p>
    <w:p w14:paraId="6F0ADF23" w14:textId="77777777" w:rsidR="002E4D73" w:rsidRDefault="002E4D73" w:rsidP="002E4D73"/>
    <w:p w14:paraId="35CB4BC4" w14:textId="77777777" w:rsidR="00C42CBB" w:rsidRDefault="00C42CBB" w:rsidP="002E4D73"/>
    <w:p w14:paraId="5DEFAAF3" w14:textId="77777777" w:rsidR="00C42CBB" w:rsidRDefault="00C42CBB" w:rsidP="002E4D73"/>
    <w:p w14:paraId="39063606" w14:textId="77777777" w:rsidR="002E4D73" w:rsidRDefault="002E4D73" w:rsidP="002E4D73"/>
    <w:p w14:paraId="1E61E1F7" w14:textId="77777777" w:rsidR="002E4D73" w:rsidRDefault="002E4D73" w:rsidP="002E4D73"/>
    <w:p w14:paraId="1893E61D" w14:textId="77777777" w:rsidR="00F449C6" w:rsidRDefault="00F449C6" w:rsidP="622AE3B4">
      <w:pPr>
        <w:pStyle w:val="Heading2"/>
      </w:pPr>
    </w:p>
    <w:p w14:paraId="12836DC5" w14:textId="77777777" w:rsidR="00F449C6" w:rsidRDefault="00F449C6" w:rsidP="622AE3B4">
      <w:pPr>
        <w:pStyle w:val="Heading2"/>
      </w:pPr>
    </w:p>
    <w:p w14:paraId="720FA7D8" w14:textId="3E5357F3" w:rsidR="00AE4BCE" w:rsidRDefault="60396DF6" w:rsidP="622AE3B4">
      <w:pPr>
        <w:pStyle w:val="Heading2"/>
        <w:rPr>
          <w:rFonts w:eastAsia="Times New Roman" w:cs="Times New Roman"/>
          <w:bCs/>
          <w:color w:val="000000" w:themeColor="text1"/>
          <w:szCs w:val="28"/>
        </w:rPr>
      </w:pPr>
      <w:bookmarkStart w:id="109" w:name="_Toc212293604"/>
      <w:r w:rsidRPr="622AE3B4">
        <w:t>Splash Screen Refinement</w:t>
      </w:r>
      <w:bookmarkEnd w:id="109"/>
    </w:p>
    <w:p w14:paraId="1D7CA207" w14:textId="5E69611C" w:rsidR="00AE4BCE" w:rsidRDefault="60396DF6" w:rsidP="622AE3B4">
      <w:pPr>
        <w:rPr>
          <w:rFonts w:eastAsia="Times New Roman" w:cs="Times New Roman"/>
          <w:color w:val="000000" w:themeColor="text1"/>
        </w:rPr>
      </w:pPr>
      <w:r w:rsidRPr="622AE3B4">
        <w:rPr>
          <w:rFonts w:eastAsia="Times New Roman" w:cs="Times New Roman"/>
          <w:color w:val="000000" w:themeColor="text1"/>
        </w:rPr>
        <w:t>Alongside the Speedometer development, a major improvement was made to the Splash Screen, which serves as the user’s first interaction with the application. The refinement was collaboratively completed by Chetan Kaur and Pukar Ojha on October 10, 2025, following feedback from internal testing and the project sponsor.</w:t>
      </w:r>
    </w:p>
    <w:p w14:paraId="2B06469F" w14:textId="59972D3F" w:rsidR="00AE4BCE" w:rsidRDefault="60396DF6" w:rsidP="622AE3B4">
      <w:pPr>
        <w:rPr>
          <w:rFonts w:eastAsia="Times New Roman" w:cs="Times New Roman"/>
          <w:color w:val="000000" w:themeColor="text1"/>
        </w:rPr>
      </w:pPr>
      <w:r w:rsidRPr="622AE3B4">
        <w:rPr>
          <w:rFonts w:eastAsia="Times New Roman" w:cs="Times New Roman"/>
          <w:color w:val="000000" w:themeColor="text1"/>
        </w:rPr>
        <w:t>The improvements included adjustments to logo scaling to ensure visual balance on all device resolutions and updates to the timing sequence to achieve smoother transitions during app startup. The splash animation duration was optimized to prevent delays during cold starts while maintaining a polished appearance that aligns with brand guidelines. Visual assets, including the Weather Driver logo and background gradients, were updated for improved clarity and consistency with the onboarding flow.</w:t>
      </w:r>
    </w:p>
    <w:p w14:paraId="17B56BEC" w14:textId="10C3FD77" w:rsidR="00AE4BCE" w:rsidRDefault="60396DF6" w:rsidP="622AE3B4">
      <w:pPr>
        <w:rPr>
          <w:rFonts w:eastAsia="Times New Roman" w:cs="Times New Roman"/>
          <w:color w:val="000000" w:themeColor="text1"/>
        </w:rPr>
      </w:pPr>
      <w:r w:rsidRPr="622AE3B4">
        <w:rPr>
          <w:rFonts w:eastAsia="Times New Roman" w:cs="Times New Roman"/>
          <w:color w:val="000000" w:themeColor="text1"/>
        </w:rPr>
        <w:t xml:space="preserve">Additional testing was conducted to ensure that the splash screen handled both cold start and resume behaviors correctly. These refinements enhance the app’s initial impression and overall professional presentation, contributing to a cohesive brand identity. The collaborative effort </w:t>
      </w:r>
      <w:r w:rsidRPr="622AE3B4">
        <w:rPr>
          <w:rFonts w:eastAsia="Times New Roman" w:cs="Times New Roman"/>
          <w:color w:val="000000" w:themeColor="text1"/>
        </w:rPr>
        <w:lastRenderedPageBreak/>
        <w:t>between Chetan and Pukar not only improved the visual flow but also strengthened the reliability of the app’s initialization process, which is essential for future deployment on mobile platforms.</w:t>
      </w:r>
    </w:p>
    <w:p w14:paraId="0D4F34F3" w14:textId="7FCE1C07" w:rsidR="00AE4BCE" w:rsidRDefault="188E3580" w:rsidP="622AE3B4">
      <w:pPr>
        <w:pStyle w:val="Heading1"/>
        <w:rPr>
          <w:rFonts w:eastAsia="Times New Roman" w:cs="Times New Roman"/>
          <w:bCs/>
          <w:color w:val="000000" w:themeColor="text1"/>
          <w:szCs w:val="32"/>
        </w:rPr>
      </w:pPr>
      <w:bookmarkStart w:id="110" w:name="_Toc212293605"/>
      <w:r w:rsidRPr="622AE3B4">
        <w:rPr>
          <w:rFonts w:eastAsia="Times New Roman" w:cs="Times New Roman"/>
          <w:bCs/>
          <w:color w:val="000000" w:themeColor="text1"/>
          <w:szCs w:val="32"/>
        </w:rPr>
        <w:t>Lessons Learned and Future Work</w:t>
      </w:r>
      <w:bookmarkEnd w:id="110"/>
    </w:p>
    <w:p w14:paraId="19A2065E" w14:textId="2C0BCE3D" w:rsidR="00AE4BCE" w:rsidRDefault="188E3580" w:rsidP="622AE3B4">
      <w:pPr>
        <w:pStyle w:val="Heading3"/>
        <w:spacing w:before="281" w:after="281"/>
        <w:rPr>
          <w:rFonts w:eastAsia="Times New Roman" w:cs="Times New Roman"/>
          <w:bCs/>
          <w:color w:val="000000" w:themeColor="text1"/>
          <w:sz w:val="28"/>
        </w:rPr>
      </w:pPr>
      <w:bookmarkStart w:id="111" w:name="_Toc212293606"/>
      <w:r w:rsidRPr="622AE3B4">
        <w:rPr>
          <w:rFonts w:eastAsia="Times New Roman" w:cs="Times New Roman"/>
          <w:bCs/>
          <w:color w:val="000000" w:themeColor="text1"/>
          <w:sz w:val="28"/>
        </w:rPr>
        <w:t>Lessons Learned</w:t>
      </w:r>
      <w:bookmarkEnd w:id="111"/>
    </w:p>
    <w:p w14:paraId="08095D4F" w14:textId="09C7AB83" w:rsidR="00AE4BCE" w:rsidRDefault="188E3580" w:rsidP="622AE3B4">
      <w:pPr>
        <w:rPr>
          <w:rFonts w:eastAsia="Times New Roman" w:cs="Times New Roman"/>
          <w:color w:val="000000" w:themeColor="text1"/>
        </w:rPr>
      </w:pPr>
      <w:r w:rsidRPr="622AE3B4">
        <w:rPr>
          <w:rFonts w:eastAsia="Times New Roman" w:cs="Times New Roman"/>
          <w:color w:val="000000" w:themeColor="text1"/>
        </w:rPr>
        <w:t>Working on the Weather Driver project has been an enriching experience that has strengthened both our technical and collaborative skills. This phase of the project allowed the team to apply theoretical concepts learned throughout the Computer Studies and Information Systems program at Douglas College to a real-world development environment. The process of transforming a client’s vision into a functional mobile prototype deepened our understanding of how software design, project management, and user-centered thinking intersect in applied research.</w:t>
      </w:r>
    </w:p>
    <w:p w14:paraId="4E09B1A9" w14:textId="58CEB712" w:rsidR="00AE4BCE" w:rsidRDefault="188E3580" w:rsidP="622AE3B4">
      <w:pPr>
        <w:rPr>
          <w:rFonts w:eastAsia="Times New Roman" w:cs="Times New Roman"/>
          <w:color w:val="000000" w:themeColor="text1"/>
        </w:rPr>
      </w:pPr>
      <w:r w:rsidRPr="622AE3B4">
        <w:rPr>
          <w:rFonts w:eastAsia="Times New Roman" w:cs="Times New Roman"/>
          <w:color w:val="000000" w:themeColor="text1"/>
        </w:rPr>
        <w:t>The project’s use of Agile with Scrum methodology provided essential insights into iterative development and team coordination. Through sprint planning, daily stand-ups, and retrospectives, we learned to divide complex tasks into manageable deliverables, improve communication, and maintain adaptability in the face of challenges. Encountering issues such as Expo configuration errors, TypeScript-to-JavaScript conversion, and repository synchronization helped us develop resilience and strong troubleshooting skills. Each member gained a clearer perspective on how version control, modular development, and cross-platform testing are managed in a professional workflow.</w:t>
      </w:r>
    </w:p>
    <w:p w14:paraId="03207B7D" w14:textId="5C3F9E63" w:rsidR="00AE4BCE" w:rsidRDefault="188E3580" w:rsidP="622AE3B4">
      <w:pPr>
        <w:rPr>
          <w:rFonts w:eastAsia="Times New Roman" w:cs="Times New Roman"/>
          <w:color w:val="000000" w:themeColor="text1"/>
        </w:rPr>
      </w:pPr>
      <w:r w:rsidRPr="622AE3B4">
        <w:rPr>
          <w:rFonts w:eastAsia="Times New Roman" w:cs="Times New Roman"/>
          <w:color w:val="000000" w:themeColor="text1"/>
        </w:rPr>
        <w:t>This project also strengthened our proficiency with React Native, Figma-based UI implementation, and GitHub collaboration, enabling us to build functional mobile interfaces and maintain consistent design patterns. Moreover, working with a real client through Riipen provided valuable professional exposure from conducting requirement analysis meetings to receiving feedback on sprint outcomes. The experience underscored the importance of aligning deliverables with client expectations and reinforced how crucial communication and documentation are in ensuring project success.</w:t>
      </w:r>
    </w:p>
    <w:p w14:paraId="4407E472" w14:textId="0C1C0BEE" w:rsidR="00AE4BCE" w:rsidRDefault="188E3580" w:rsidP="622AE3B4">
      <w:pPr>
        <w:rPr>
          <w:rFonts w:eastAsia="Times New Roman" w:cs="Times New Roman"/>
          <w:color w:val="000000" w:themeColor="text1"/>
        </w:rPr>
      </w:pPr>
      <w:r w:rsidRPr="622AE3B4">
        <w:rPr>
          <w:rFonts w:eastAsia="Times New Roman" w:cs="Times New Roman"/>
          <w:color w:val="000000" w:themeColor="text1"/>
        </w:rPr>
        <w:lastRenderedPageBreak/>
        <w:t>Academically, this project is connected deeply with coursework in software engineering, cloud computing, and applied research. It demonstrated how classroom concepts like modular programming, data abstraction, and agile workflow transition seamlessly into real-world applications. On a personal level, each team member improved their time management, adaptability, and teamwork skills that are vital in any professional technology environment.</w:t>
      </w:r>
    </w:p>
    <w:p w14:paraId="729EE664" w14:textId="47A12FC1" w:rsidR="00AE4BCE" w:rsidRDefault="188E3580" w:rsidP="622AE3B4">
      <w:pPr>
        <w:pStyle w:val="Heading3"/>
        <w:spacing w:before="281" w:after="281"/>
        <w:rPr>
          <w:rFonts w:eastAsia="Times New Roman" w:cs="Times New Roman"/>
          <w:bCs/>
          <w:color w:val="000000" w:themeColor="text1"/>
          <w:sz w:val="28"/>
        </w:rPr>
      </w:pPr>
      <w:bookmarkStart w:id="112" w:name="_Toc212293607"/>
      <w:r w:rsidRPr="622AE3B4">
        <w:rPr>
          <w:rFonts w:eastAsia="Times New Roman" w:cs="Times New Roman"/>
          <w:bCs/>
          <w:color w:val="000000" w:themeColor="text1"/>
          <w:sz w:val="28"/>
        </w:rPr>
        <w:t>Future Work</w:t>
      </w:r>
      <w:bookmarkEnd w:id="112"/>
    </w:p>
    <w:p w14:paraId="3FD8DBDA" w14:textId="3E32E1CD" w:rsidR="00AE4BCE" w:rsidRDefault="188E3580" w:rsidP="622AE3B4">
      <w:pPr>
        <w:rPr>
          <w:rFonts w:eastAsia="Times New Roman" w:cs="Times New Roman"/>
          <w:color w:val="000000" w:themeColor="text1"/>
        </w:rPr>
      </w:pPr>
      <w:r w:rsidRPr="622AE3B4">
        <w:rPr>
          <w:rFonts w:eastAsia="Times New Roman" w:cs="Times New Roman"/>
          <w:color w:val="000000" w:themeColor="text1"/>
        </w:rPr>
        <w:t>Moving forward, the next phase of development will focus on backend integration, feature expansion, and UI refinement based on the client’s updated requirements. The primary objective will be to connect the existing frontend with AWS services, enabling real-time data synchronization, secure user authentication, and cloud-hosted functionality. Integration with the Google Maps API and NOAA Weather API will allow the app to display live weather alerts, hazard overlays, and real-time environmental updates directly within the map interface, fulfilling one of the core research goals.</w:t>
      </w:r>
    </w:p>
    <w:p w14:paraId="1F220D12" w14:textId="580DC135" w:rsidR="00AE4BCE" w:rsidRDefault="188E3580" w:rsidP="622AE3B4">
      <w:pPr>
        <w:rPr>
          <w:rFonts w:eastAsia="Times New Roman" w:cs="Times New Roman"/>
          <w:color w:val="000000" w:themeColor="text1"/>
        </w:rPr>
      </w:pPr>
      <w:r w:rsidRPr="622AE3B4">
        <w:rPr>
          <w:rFonts w:eastAsia="Times New Roman" w:cs="Times New Roman"/>
          <w:color w:val="000000" w:themeColor="text1"/>
        </w:rPr>
        <w:t>In addition to backend connectivity, the team will continue to enhance existing modules to deliver a more complete and dynamic application experience. Planned updates include implementing real-time GPS tracking in the Speedometer, connecting Gasometer readings to live data, and activating the alert notification system to display environmental and travel warnings. The notification screens will be fully developed to manage user alerts efficiently, while the Edit Profile module will be refined to support user data updates once backend APIs are operational. The toll pass feature will also be introduced to provide route-based payment assistance.</w:t>
      </w:r>
    </w:p>
    <w:p w14:paraId="15628AA1" w14:textId="35E7BF83" w:rsidR="00AE4BCE" w:rsidRDefault="188E3580" w:rsidP="622AE3B4">
      <w:pPr>
        <w:rPr>
          <w:rFonts w:eastAsia="Times New Roman" w:cs="Times New Roman"/>
          <w:color w:val="000000" w:themeColor="text1"/>
        </w:rPr>
      </w:pPr>
      <w:r w:rsidRPr="622AE3B4">
        <w:rPr>
          <w:rFonts w:eastAsia="Times New Roman" w:cs="Times New Roman"/>
          <w:color w:val="000000" w:themeColor="text1"/>
        </w:rPr>
        <w:t>The client has recently updated the map interface design, requiring adjustments to the user experience and visual layout. The team will incorporate these new interface changes such as improved search bar placement, map mode options (default, satellite, terrain), and bottom navigation refinements into the next development sprint to align the app with the revised Figma design (as shown in the image reference).</w:t>
      </w:r>
    </w:p>
    <w:p w14:paraId="5451B965" w14:textId="7971E5A3" w:rsidR="00AE4BCE" w:rsidRDefault="188E3580" w:rsidP="622AE3B4">
      <w:pPr>
        <w:jc w:val="center"/>
        <w:rPr>
          <w:rFonts w:eastAsia="Times New Roman" w:cs="Times New Roman"/>
          <w:color w:val="000000" w:themeColor="text1"/>
        </w:rPr>
      </w:pPr>
      <w:r>
        <w:rPr>
          <w:noProof/>
        </w:rPr>
        <w:lastRenderedPageBreak/>
        <w:drawing>
          <wp:inline distT="0" distB="0" distL="0" distR="0" wp14:anchorId="30A0E4DF" wp14:editId="0CCA066F">
            <wp:extent cx="2676525" cy="5162550"/>
            <wp:effectExtent l="0" t="0" r="0" b="0"/>
            <wp:docPr id="11370709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0967" name=""/>
                    <pic:cNvPicPr/>
                  </pic:nvPicPr>
                  <pic:blipFill>
                    <a:blip r:embed="rId64">
                      <a:extLst>
                        <a:ext uri="{28A0092B-C50C-407E-A947-70E740481C1C}">
                          <a14:useLocalDpi xmlns:a14="http://schemas.microsoft.com/office/drawing/2010/main"/>
                        </a:ext>
                      </a:extLst>
                    </a:blip>
                    <a:stretch>
                      <a:fillRect/>
                    </a:stretch>
                  </pic:blipFill>
                  <pic:spPr>
                    <a:xfrm>
                      <a:off x="0" y="0"/>
                      <a:ext cx="2676525" cy="5162550"/>
                    </a:xfrm>
                    <a:prstGeom prst="rect">
                      <a:avLst/>
                    </a:prstGeom>
                  </pic:spPr>
                </pic:pic>
              </a:graphicData>
            </a:graphic>
          </wp:inline>
        </w:drawing>
      </w:r>
    </w:p>
    <w:p w14:paraId="0D095BD9" w14:textId="7117B05E" w:rsidR="00AE4BCE" w:rsidRDefault="188E3580" w:rsidP="622AE3B4">
      <w:pPr>
        <w:rPr>
          <w:rFonts w:eastAsia="Times New Roman" w:cs="Times New Roman"/>
          <w:color w:val="000000" w:themeColor="text1"/>
        </w:rPr>
      </w:pPr>
      <w:r w:rsidRPr="622AE3B4">
        <w:rPr>
          <w:rFonts w:eastAsia="Times New Roman" w:cs="Times New Roman"/>
          <w:color w:val="000000" w:themeColor="text1"/>
        </w:rPr>
        <w:t>A dedicated testing and optimization phase will follow, focusing on end-to-end functionality, usability testing, and performance tuning to ensure the application is stable, responsive, and ready for deployment. Documentation for both technical and user perspectives will be prepared, alongside a final deployment plan for Android and iOS platforms.</w:t>
      </w:r>
    </w:p>
    <w:p w14:paraId="1C358D8C" w14:textId="30854045" w:rsidR="5C45A282" w:rsidRPr="004E40A5" w:rsidRDefault="188E3580" w:rsidP="004E40A5">
      <w:pPr>
        <w:rPr>
          <w:rFonts w:eastAsia="Times New Roman" w:cs="Times New Roman"/>
          <w:color w:val="000000" w:themeColor="text1"/>
        </w:rPr>
      </w:pPr>
      <w:r w:rsidRPr="622AE3B4">
        <w:rPr>
          <w:rFonts w:eastAsia="Times New Roman" w:cs="Times New Roman"/>
          <w:color w:val="000000" w:themeColor="text1"/>
        </w:rPr>
        <w:t>Professionally, this project continues to guide each team member toward specialized expertise in mobile app development, cloud computing, and cybersecurity. The applied research experience has enhanced our teamwork, technical adaptability, and communication skills qualities that will serve us in both future coursework and professional roles. The Weather Driver app will ultimately evolve into a fully cloud-integrated, data-driven, and user-centered mobile solution that bridges academic learning with real-world industry standards.</w:t>
      </w:r>
    </w:p>
    <w:p w14:paraId="18F00173" w14:textId="204E6F9D" w:rsidR="00AE4BCE" w:rsidRDefault="188E3580" w:rsidP="622AE3B4">
      <w:pPr>
        <w:pStyle w:val="Heading1"/>
        <w:rPr>
          <w:rFonts w:eastAsia="Times New Roman" w:cs="Times New Roman"/>
          <w:bCs/>
          <w:color w:val="000000" w:themeColor="text1"/>
          <w:szCs w:val="32"/>
        </w:rPr>
      </w:pPr>
      <w:bookmarkStart w:id="113" w:name="_Toc212293608"/>
      <w:r w:rsidRPr="622AE3B4">
        <w:rPr>
          <w:rFonts w:eastAsia="Times New Roman" w:cs="Times New Roman"/>
          <w:bCs/>
          <w:color w:val="000000" w:themeColor="text1"/>
          <w:szCs w:val="32"/>
        </w:rPr>
        <w:lastRenderedPageBreak/>
        <w:t>Concluding Remarks</w:t>
      </w:r>
      <w:bookmarkEnd w:id="113"/>
    </w:p>
    <w:p w14:paraId="39B312E6" w14:textId="4F5AA7FB" w:rsidR="00AE4BCE" w:rsidRDefault="188E3580" w:rsidP="622AE3B4">
      <w:pPr>
        <w:rPr>
          <w:rFonts w:eastAsia="Times New Roman" w:cs="Times New Roman"/>
          <w:color w:val="000000" w:themeColor="text1"/>
        </w:rPr>
      </w:pPr>
      <w:r w:rsidRPr="622AE3B4">
        <w:rPr>
          <w:rFonts w:eastAsia="Times New Roman" w:cs="Times New Roman"/>
          <w:color w:val="000000" w:themeColor="text1"/>
        </w:rPr>
        <w:t xml:space="preserve">The </w:t>
      </w:r>
      <w:r w:rsidRPr="622AE3B4">
        <w:rPr>
          <w:rFonts w:eastAsia="Times New Roman" w:cs="Times New Roman"/>
          <w:i/>
          <w:iCs/>
          <w:color w:val="000000" w:themeColor="text1"/>
        </w:rPr>
        <w:t>Weather Driver</w:t>
      </w:r>
      <w:r w:rsidRPr="622AE3B4">
        <w:rPr>
          <w:rFonts w:eastAsia="Times New Roman" w:cs="Times New Roman"/>
          <w:color w:val="000000" w:themeColor="text1"/>
        </w:rPr>
        <w:t xml:space="preserve"> project has demonstrated substantial progress and collaboration throughout its development journey, transforming an initial concept into a well-structured and visually functional mobile application. By leveraging modern tools such as React Native, Expo, and Figma, the team has successfully implemented key frontend features, including user authentication, core navigation, settings management, and visual interface modules such as the </w:t>
      </w:r>
      <w:r w:rsidR="7010E6B0" w:rsidRPr="10E7BF6B">
        <w:rPr>
          <w:rFonts w:eastAsia="Times New Roman" w:cs="Times New Roman"/>
          <w:color w:val="000000" w:themeColor="text1"/>
        </w:rPr>
        <w:t>‘</w:t>
      </w:r>
      <w:r w:rsidRPr="10E7BF6B">
        <w:rPr>
          <w:rFonts w:eastAsia="Times New Roman" w:cs="Times New Roman"/>
          <w:color w:val="000000" w:themeColor="text1"/>
        </w:rPr>
        <w:t>speedometer</w:t>
      </w:r>
      <w:r w:rsidR="0C709AD9" w:rsidRPr="10E7BF6B">
        <w:rPr>
          <w:rFonts w:eastAsia="Times New Roman" w:cs="Times New Roman"/>
          <w:color w:val="000000" w:themeColor="text1"/>
        </w:rPr>
        <w:t>’</w:t>
      </w:r>
      <w:r w:rsidRPr="622AE3B4">
        <w:rPr>
          <w:rFonts w:eastAsia="Times New Roman" w:cs="Times New Roman"/>
          <w:color w:val="000000" w:themeColor="text1"/>
        </w:rPr>
        <w:t xml:space="preserve"> and </w:t>
      </w:r>
      <w:r w:rsidR="2CDEA605" w:rsidRPr="10E7BF6B">
        <w:rPr>
          <w:rFonts w:eastAsia="Times New Roman" w:cs="Times New Roman"/>
          <w:color w:val="000000" w:themeColor="text1"/>
        </w:rPr>
        <w:t>‘</w:t>
      </w:r>
      <w:r w:rsidRPr="622AE3B4">
        <w:rPr>
          <w:rFonts w:eastAsia="Times New Roman" w:cs="Times New Roman"/>
          <w:color w:val="000000" w:themeColor="text1"/>
        </w:rPr>
        <w:t xml:space="preserve">gas </w:t>
      </w:r>
      <w:r w:rsidRPr="10E7BF6B">
        <w:rPr>
          <w:rFonts w:eastAsia="Times New Roman" w:cs="Times New Roman"/>
          <w:color w:val="000000" w:themeColor="text1"/>
        </w:rPr>
        <w:t>station</w:t>
      </w:r>
      <w:r w:rsidR="1661B00A" w:rsidRPr="10E7BF6B">
        <w:rPr>
          <w:rFonts w:eastAsia="Times New Roman" w:cs="Times New Roman"/>
          <w:color w:val="000000" w:themeColor="text1"/>
        </w:rPr>
        <w:t>’</w:t>
      </w:r>
      <w:r w:rsidRPr="622AE3B4">
        <w:rPr>
          <w:rFonts w:eastAsia="Times New Roman" w:cs="Times New Roman"/>
          <w:color w:val="000000" w:themeColor="text1"/>
        </w:rPr>
        <w:t xml:space="preserve"> preferences. These accomplishments not only represent strong technical proficiency but also reflect the team’s ability to adapt to challenges, communicate effectively, and maintain alignment with client expectations.</w:t>
      </w:r>
    </w:p>
    <w:p w14:paraId="77648FC8" w14:textId="25B7CA17" w:rsidR="00AE4BCE" w:rsidRDefault="188E3580" w:rsidP="622AE3B4">
      <w:pPr>
        <w:rPr>
          <w:rFonts w:eastAsia="Times New Roman" w:cs="Times New Roman"/>
          <w:color w:val="000000" w:themeColor="text1"/>
        </w:rPr>
      </w:pPr>
      <w:r w:rsidRPr="622AE3B4">
        <w:rPr>
          <w:rFonts w:eastAsia="Times New Roman" w:cs="Times New Roman"/>
          <w:color w:val="000000" w:themeColor="text1"/>
        </w:rPr>
        <w:t>This project has provided each team member with valuable real-world experience in Agile software development, enhancing both technical and interpersonal skills essential for future professional environments. The process of converting research objectives into practical deliverables has strengthened the team’s understanding of mobile system design, API integration planning, and UI/UX best practices. The exposure to client collaboration through Riipen and the opportunity to align academic knowledge with applied research have enriched our learning experience far beyond the classroom.</w:t>
      </w:r>
    </w:p>
    <w:p w14:paraId="5D4217C8" w14:textId="33FBFAFC" w:rsidR="00A90FA4" w:rsidRDefault="188E3580" w:rsidP="00EC3BA8">
      <w:r w:rsidRPr="622AE3B4">
        <w:t>As the team moves forward, the focus will shift toward backend integration, live data connections, and comprehensive system testing to finalize the Weather Driver application as a complete, cloud-enabled product. This milestone would not have been possible without the guidance of Professor Bambang Sarif, whose support and feedback throughout the course have been invaluable. We would also like to express our sincere gratitude to Douglas College for providing the resources and academic environment necessary to conduct this research, and to our project sponsor, Juliet from Alternative Industries, for her mentorship, feedback, and updated design inputs.</w:t>
      </w:r>
    </w:p>
    <w:p w14:paraId="39CDC673" w14:textId="77777777" w:rsidR="001A0B32" w:rsidRDefault="001A0B32" w:rsidP="00EC3BA8"/>
    <w:p w14:paraId="49690BE2" w14:textId="48AA0D83" w:rsidR="6D6B4549" w:rsidRDefault="6D6B4549" w:rsidP="00D27057">
      <w:pPr>
        <w:pStyle w:val="Heading1"/>
      </w:pPr>
      <w:bookmarkStart w:id="114" w:name="_Toc212293609"/>
      <w:r w:rsidRPr="3382D67C">
        <w:lastRenderedPageBreak/>
        <w:t>Appendix</w:t>
      </w:r>
      <w:bookmarkEnd w:id="114"/>
    </w:p>
    <w:p w14:paraId="7033F2BC" w14:textId="73C63959" w:rsidR="6D6B4549" w:rsidRDefault="6D6B4549" w:rsidP="00D27057">
      <w:pPr>
        <w:pStyle w:val="Heading2"/>
      </w:pPr>
      <w:bookmarkStart w:id="115" w:name="_Toc212293610"/>
      <w:r w:rsidRPr="3382D67C">
        <w:t>Appendix A: Installation Guide</w:t>
      </w:r>
      <w:bookmarkEnd w:id="115"/>
    </w:p>
    <w:p w14:paraId="3A628524" w14:textId="0EF433A7" w:rsidR="6D6B4549" w:rsidRDefault="6D6B4549" w:rsidP="3382D67C">
      <w:r w:rsidRPr="3382D67C">
        <w:t xml:space="preserve">The </w:t>
      </w:r>
      <w:r w:rsidR="429DCA49">
        <w:t>Weather Driver</w:t>
      </w:r>
      <w:r w:rsidRPr="3382D67C">
        <w:t xml:space="preserve"> mobile application is developed using React Native with Expo (managed workflow). It provides users with real-time weather updates, speed monitoring, map visualization, and nearby gas station locations. Follow the steps below to install and run the project.</w:t>
      </w:r>
    </w:p>
    <w:p w14:paraId="58355ED1" w14:textId="0EF644B9" w:rsidR="6D6B4549" w:rsidRPr="00F11C4D" w:rsidRDefault="6D6B4549" w:rsidP="3382D67C">
      <w:pPr>
        <w:rPr>
          <w:rFonts w:eastAsia="Arial" w:cs="Times New Roman"/>
          <w:b/>
          <w:color w:val="000000" w:themeColor="text1"/>
        </w:rPr>
      </w:pPr>
      <w:r w:rsidRPr="00F11C4D">
        <w:rPr>
          <w:rFonts w:eastAsia="Arial" w:cs="Times New Roman"/>
          <w:b/>
          <w:color w:val="000000" w:themeColor="text1"/>
        </w:rPr>
        <w:t>Step 1: Clone the Repository</w:t>
      </w:r>
    </w:p>
    <w:p w14:paraId="7925BFFF" w14:textId="6BC0B9DE" w:rsidR="00315507" w:rsidRPr="00F94CD3" w:rsidRDefault="00E20824" w:rsidP="00C17DA6">
      <w:pPr>
        <w:pStyle w:val="ListParagraph"/>
        <w:numPr>
          <w:ilvl w:val="0"/>
          <w:numId w:val="8"/>
        </w:numPr>
        <w:jc w:val="left"/>
        <w:rPr>
          <w:rFonts w:ascii="Arial" w:eastAsia="Arial" w:hAnsi="Arial" w:cs="Arial"/>
          <w:color w:val="000000" w:themeColor="text1"/>
        </w:rPr>
      </w:pPr>
      <w:r>
        <w:t xml:space="preserve">Copy the </w:t>
      </w:r>
      <w:r w:rsidR="00CC6F02">
        <w:t xml:space="preserve">git repository from the git hub. First, open the repository and click on the clone button and then </w:t>
      </w:r>
      <w:r w:rsidR="00490EE2">
        <w:t>in the</w:t>
      </w:r>
      <w:r w:rsidR="00D9386B">
        <w:t xml:space="preserve"> HTTPS </w:t>
      </w:r>
      <w:r w:rsidR="00490EE2">
        <w:t xml:space="preserve">tab and then </w:t>
      </w:r>
      <w:r w:rsidR="0047413C">
        <w:t>c</w:t>
      </w:r>
      <w:r w:rsidR="003B3B0C">
        <w:t>opy the git repository URL.</w:t>
      </w:r>
      <w:r w:rsidR="00CC6F02">
        <w:t xml:space="preserve"> </w:t>
      </w:r>
    </w:p>
    <w:p w14:paraId="76C32BC2" w14:textId="037FD64F" w:rsidR="00F94CD3" w:rsidRPr="00315507" w:rsidRDefault="00F94CD3" w:rsidP="00F94CD3">
      <w:pPr>
        <w:pStyle w:val="ListParagraph"/>
        <w:jc w:val="left"/>
        <w:rPr>
          <w:rFonts w:ascii="Arial" w:eastAsia="Arial" w:hAnsi="Arial" w:cs="Arial"/>
          <w:color w:val="000000" w:themeColor="text1"/>
        </w:rPr>
      </w:pPr>
      <w:r>
        <w:drawing>
          <wp:inline distT="0" distB="0" distL="0" distR="0" wp14:anchorId="19306B61" wp14:editId="7194192A">
            <wp:extent cx="5213023" cy="3033395"/>
            <wp:effectExtent l="0" t="0" r="0" b="1905"/>
            <wp:docPr id="130461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1927" name="Picture 1" descr="A screenshot of a computer&#10;&#10;AI-generated content may be incorrect."/>
                    <pic:cNvPicPr/>
                  </pic:nvPicPr>
                  <pic:blipFill>
                    <a:blip r:embed="rId65"/>
                    <a:stretch>
                      <a:fillRect/>
                    </a:stretch>
                  </pic:blipFill>
                  <pic:spPr>
                    <a:xfrm>
                      <a:off x="0" y="0"/>
                      <a:ext cx="5218740" cy="3036722"/>
                    </a:xfrm>
                    <a:prstGeom prst="rect">
                      <a:avLst/>
                    </a:prstGeom>
                  </pic:spPr>
                </pic:pic>
              </a:graphicData>
            </a:graphic>
          </wp:inline>
        </w:drawing>
      </w:r>
    </w:p>
    <w:p w14:paraId="2AC23296" w14:textId="42EDBD99" w:rsidR="00E94BC9" w:rsidRPr="0032449D" w:rsidRDefault="00315507" w:rsidP="00C17DA6">
      <w:pPr>
        <w:pStyle w:val="ListParagraph"/>
        <w:numPr>
          <w:ilvl w:val="0"/>
          <w:numId w:val="8"/>
        </w:numPr>
        <w:jc w:val="left"/>
        <w:rPr>
          <w:rFonts w:ascii="Arial" w:eastAsia="Arial" w:hAnsi="Arial" w:cs="Arial"/>
          <w:color w:val="000000" w:themeColor="text1"/>
        </w:rPr>
      </w:pPr>
      <w:r>
        <w:t xml:space="preserve">In the terminal </w:t>
      </w:r>
      <w:r w:rsidR="6D6B4549" w:rsidRPr="002F0153">
        <w:t xml:space="preserve">git clone </w:t>
      </w:r>
      <w:hyperlink r:id="rId66">
        <w:r w:rsidR="6D6B4549" w:rsidRPr="002F0153">
          <w:t>https://github.com/Pukarojha/F2025_4495_071_CKa004.git</w:t>
        </w:r>
        <w:r w:rsidR="00692299">
          <w:t xml:space="preserve"> </w:t>
        </w:r>
        <w:r w:rsidR="6D6B4549" w:rsidRPr="002F0153">
          <w:br/>
        </w:r>
      </w:hyperlink>
      <w:r w:rsidR="6D6B4549" w:rsidRPr="002F0153">
        <w:t>cd</w:t>
      </w:r>
      <w:r w:rsidR="6D6B4549" w:rsidRPr="0032449D">
        <w:rPr>
          <w:rFonts w:ascii="Arial" w:eastAsia="Arial" w:hAnsi="Arial" w:cs="Arial"/>
          <w:color w:val="000000" w:themeColor="text1"/>
        </w:rPr>
        <w:t xml:space="preserve"> </w:t>
      </w:r>
      <w:r w:rsidR="00E94BC9" w:rsidRPr="0032449D">
        <w:rPr>
          <w:rFonts w:ascii="Arial" w:eastAsia="Arial" w:hAnsi="Arial" w:cs="Arial"/>
          <w:color w:val="000000" w:themeColor="text1"/>
        </w:rPr>
        <w:t>F2025_4495_071_CKa004</w:t>
      </w:r>
    </w:p>
    <w:p w14:paraId="1AFDD75F" w14:textId="5F4B5FD4" w:rsidR="00372EC0" w:rsidRDefault="00372EC0" w:rsidP="00B72B56">
      <w:pPr>
        <w:pStyle w:val="ListParagraph"/>
        <w:jc w:val="left"/>
        <w:rPr>
          <w:rFonts w:ascii="Arial" w:eastAsia="Arial" w:hAnsi="Arial" w:cs="Arial"/>
          <w:color w:val="000000" w:themeColor="text1"/>
        </w:rPr>
      </w:pPr>
      <w:r>
        <w:drawing>
          <wp:inline distT="0" distB="0" distL="0" distR="0" wp14:anchorId="13492932" wp14:editId="17073D92">
            <wp:extent cx="5212715" cy="1207135"/>
            <wp:effectExtent l="0" t="0" r="0" b="0"/>
            <wp:docPr id="1935038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8205" name="Picture 1" descr="A screenshot of a computer&#10;&#10;AI-generated content may be incorrect."/>
                    <pic:cNvPicPr/>
                  </pic:nvPicPr>
                  <pic:blipFill>
                    <a:blip r:embed="rId67"/>
                    <a:stretch>
                      <a:fillRect/>
                    </a:stretch>
                  </pic:blipFill>
                  <pic:spPr>
                    <a:xfrm>
                      <a:off x="0" y="0"/>
                      <a:ext cx="5220846" cy="1209018"/>
                    </a:xfrm>
                    <a:prstGeom prst="rect">
                      <a:avLst/>
                    </a:prstGeom>
                  </pic:spPr>
                </pic:pic>
              </a:graphicData>
            </a:graphic>
          </wp:inline>
        </w:drawing>
      </w:r>
    </w:p>
    <w:p w14:paraId="31CF455C" w14:textId="594E8C20" w:rsidR="002F5652" w:rsidRPr="0032449D" w:rsidRDefault="002F5652" w:rsidP="00B72B56">
      <w:pPr>
        <w:pStyle w:val="ListParagraph"/>
        <w:jc w:val="left"/>
        <w:rPr>
          <w:rFonts w:ascii="Arial" w:eastAsia="Arial" w:hAnsi="Arial" w:cs="Arial"/>
          <w:color w:val="000000" w:themeColor="text1"/>
        </w:rPr>
      </w:pPr>
    </w:p>
    <w:p w14:paraId="0860CA1B" w14:textId="5E976BC2" w:rsidR="009B3810" w:rsidRPr="0032449D" w:rsidRDefault="00AC2C41" w:rsidP="00C17DA6">
      <w:pPr>
        <w:pStyle w:val="ListParagraph"/>
        <w:numPr>
          <w:ilvl w:val="0"/>
          <w:numId w:val="8"/>
        </w:numPr>
        <w:jc w:val="left"/>
        <w:rPr>
          <w:rFonts w:ascii="Arial" w:eastAsia="Arial" w:hAnsi="Arial" w:cs="Arial"/>
          <w:color w:val="000000" w:themeColor="text1"/>
        </w:rPr>
      </w:pPr>
      <w:r w:rsidRPr="0032449D">
        <w:rPr>
          <w:rFonts w:ascii="Arial" w:eastAsia="Arial" w:hAnsi="Arial" w:cs="Arial"/>
          <w:color w:val="000000" w:themeColor="text1"/>
        </w:rPr>
        <w:t>cd Implementation</w:t>
      </w:r>
    </w:p>
    <w:p w14:paraId="03E92FF1" w14:textId="2FC21A60" w:rsidR="00E94BC9" w:rsidRPr="0032449D" w:rsidRDefault="00AC2C41" w:rsidP="00C17DA6">
      <w:pPr>
        <w:pStyle w:val="ListParagraph"/>
        <w:numPr>
          <w:ilvl w:val="0"/>
          <w:numId w:val="8"/>
        </w:numPr>
        <w:jc w:val="left"/>
        <w:rPr>
          <w:rFonts w:ascii="Arial" w:eastAsia="Arial" w:hAnsi="Arial" w:cs="Arial"/>
          <w:color w:val="000000" w:themeColor="text1"/>
        </w:rPr>
      </w:pPr>
      <w:r w:rsidRPr="0032449D">
        <w:rPr>
          <w:rFonts w:ascii="Arial" w:eastAsia="Arial" w:hAnsi="Arial" w:cs="Arial"/>
          <w:color w:val="000000" w:themeColor="text1"/>
        </w:rPr>
        <w:lastRenderedPageBreak/>
        <w:t>cd client</w:t>
      </w:r>
    </w:p>
    <w:p w14:paraId="068F1565" w14:textId="3E09B842" w:rsidR="002F5652" w:rsidRPr="0032449D" w:rsidRDefault="002F5652" w:rsidP="002F5652">
      <w:pPr>
        <w:pStyle w:val="ListParagraph"/>
        <w:jc w:val="left"/>
        <w:rPr>
          <w:rFonts w:ascii="Arial" w:eastAsia="Arial" w:hAnsi="Arial" w:cs="Arial"/>
          <w:color w:val="000000" w:themeColor="text1"/>
        </w:rPr>
      </w:pPr>
      <w:r>
        <w:drawing>
          <wp:inline distT="0" distB="0" distL="0" distR="0" wp14:anchorId="1278E53C" wp14:editId="6EEEA8C8">
            <wp:extent cx="5137609" cy="1029970"/>
            <wp:effectExtent l="0" t="0" r="6350" b="0"/>
            <wp:docPr id="15396242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24291" name="Picture 1" descr="A screen shot of a computer&#10;&#10;AI-generated content may be incorrect."/>
                    <pic:cNvPicPr/>
                  </pic:nvPicPr>
                  <pic:blipFill>
                    <a:blip r:embed="rId68"/>
                    <a:stretch>
                      <a:fillRect/>
                    </a:stretch>
                  </pic:blipFill>
                  <pic:spPr>
                    <a:xfrm>
                      <a:off x="0" y="0"/>
                      <a:ext cx="5276830" cy="1057881"/>
                    </a:xfrm>
                    <a:prstGeom prst="rect">
                      <a:avLst/>
                    </a:prstGeom>
                  </pic:spPr>
                </pic:pic>
              </a:graphicData>
            </a:graphic>
          </wp:inline>
        </w:drawing>
      </w:r>
    </w:p>
    <w:p w14:paraId="70787525" w14:textId="3A086123" w:rsidR="6D6B4549" w:rsidRPr="00F11C4D" w:rsidRDefault="6D6B4549" w:rsidP="3382D67C">
      <w:pPr>
        <w:rPr>
          <w:rFonts w:eastAsia="Arial" w:cs="Times New Roman"/>
          <w:b/>
          <w:color w:val="000000" w:themeColor="text1"/>
        </w:rPr>
      </w:pPr>
      <w:r w:rsidRPr="00F11C4D">
        <w:rPr>
          <w:rFonts w:eastAsia="Arial" w:cs="Times New Roman"/>
          <w:b/>
          <w:color w:val="000000" w:themeColor="text1"/>
        </w:rPr>
        <w:t>Step 2: Install Dependencies</w:t>
      </w:r>
    </w:p>
    <w:p w14:paraId="2F71C26C" w14:textId="26A021AD" w:rsidR="6D6B4549" w:rsidRDefault="6D6B4549" w:rsidP="00914400">
      <w:pPr>
        <w:jc w:val="left"/>
      </w:pPr>
      <w:r w:rsidRPr="3382D67C">
        <w:t>Install the required dependencies using either npm or yarn:</w:t>
      </w:r>
    </w:p>
    <w:p w14:paraId="17ABD8F5" w14:textId="77777777" w:rsidR="009925B2" w:rsidRDefault="6D6B4549" w:rsidP="00C17DA6">
      <w:pPr>
        <w:pStyle w:val="ListParagraph"/>
        <w:numPr>
          <w:ilvl w:val="0"/>
          <w:numId w:val="7"/>
        </w:numPr>
        <w:jc w:val="left"/>
      </w:pPr>
      <w:r>
        <w:t>npm install</w:t>
      </w:r>
      <w:r w:rsidR="619B4E7F">
        <w:t xml:space="preserve"> </w:t>
      </w:r>
    </w:p>
    <w:p w14:paraId="71BCD19D" w14:textId="77777777" w:rsidR="009925B2" w:rsidRDefault="6D6B4549" w:rsidP="009925B2">
      <w:pPr>
        <w:pStyle w:val="ListParagraph"/>
        <w:jc w:val="left"/>
      </w:pPr>
      <w:r>
        <w:t>or</w:t>
      </w:r>
      <w:r w:rsidR="131C9DCF">
        <w:t xml:space="preserve"> </w:t>
      </w:r>
    </w:p>
    <w:p w14:paraId="5031B458" w14:textId="1306BF80" w:rsidR="6D6B4549" w:rsidRDefault="6D6B4549" w:rsidP="00BE438B">
      <w:pPr>
        <w:pStyle w:val="ListParagraph"/>
        <w:numPr>
          <w:ilvl w:val="0"/>
          <w:numId w:val="109"/>
        </w:numPr>
        <w:jc w:val="left"/>
      </w:pPr>
      <w:r>
        <w:t>yarn install</w:t>
      </w:r>
    </w:p>
    <w:p w14:paraId="3C7FF717" w14:textId="6238372A" w:rsidR="6D6B4549" w:rsidRPr="00F11C4D" w:rsidRDefault="6D6B4549" w:rsidP="3382D67C">
      <w:pPr>
        <w:rPr>
          <w:rFonts w:eastAsia="Arial" w:cs="Times New Roman"/>
          <w:b/>
          <w:color w:val="000000" w:themeColor="text1"/>
        </w:rPr>
      </w:pPr>
      <w:r w:rsidRPr="00F11C4D">
        <w:rPr>
          <w:rFonts w:eastAsia="Arial" w:cs="Times New Roman"/>
          <w:b/>
          <w:color w:val="000000" w:themeColor="text1"/>
        </w:rPr>
        <w:t>Step 3: Set Up Environment Variables</w:t>
      </w:r>
    </w:p>
    <w:p w14:paraId="0C5DE129" w14:textId="10E06834" w:rsidR="6D6B4549" w:rsidRDefault="6D6B4549" w:rsidP="3382D67C">
      <w:r w:rsidRPr="3382D67C">
        <w:t>Create a .env file in the root directory and include the following variables:</w:t>
      </w:r>
    </w:p>
    <w:p w14:paraId="16E93750" w14:textId="3232FEB1" w:rsidR="6D6B4549" w:rsidRDefault="6D6B4549" w:rsidP="3382D67C">
      <w:r w:rsidRPr="3382D67C">
        <w:t>WEATHER_API_KEY=yet_to_be_provided</w:t>
      </w:r>
      <w:r>
        <w:br/>
      </w:r>
      <w:r w:rsidRPr="3382D67C">
        <w:t>MAPS_API_KEY=figd_guHA6aNuQFKBvpkQ1CvVhgVCe2c2cPpkhYfCTpa1</w:t>
      </w:r>
    </w:p>
    <w:p w14:paraId="73563750" w14:textId="3DE8CE26" w:rsidR="6D6B4549" w:rsidRDefault="6D6B4549" w:rsidP="3382D67C">
      <w:r>
        <w:t>These variables can be accessed in the app using expo-constants or react-native-dotenv.</w:t>
      </w:r>
    </w:p>
    <w:p w14:paraId="09DA5DFA" w14:textId="24E10D71" w:rsidR="6D6B4549" w:rsidRPr="00F11C4D" w:rsidRDefault="6D6B4549" w:rsidP="3382D67C">
      <w:pPr>
        <w:rPr>
          <w:rFonts w:eastAsia="Arial" w:cs="Times New Roman"/>
          <w:b/>
          <w:color w:val="000000" w:themeColor="text1"/>
        </w:rPr>
      </w:pPr>
      <w:r w:rsidRPr="00F11C4D">
        <w:rPr>
          <w:rFonts w:eastAsia="Arial" w:cs="Times New Roman"/>
          <w:b/>
          <w:color w:val="000000" w:themeColor="text1"/>
        </w:rPr>
        <w:t>Step 4: Configure App Permissions and API Keys</w:t>
      </w:r>
    </w:p>
    <w:p w14:paraId="3DA80B9B" w14:textId="0C46D9B7" w:rsidR="6D6B4549" w:rsidRDefault="6D6B4549" w:rsidP="3382D67C">
      <w:r>
        <w:t xml:space="preserve">Since the </w:t>
      </w:r>
      <w:r w:rsidR="71DB9FED">
        <w:t>app</w:t>
      </w:r>
      <w:r w:rsidR="75B3B792">
        <w:t>lication</w:t>
      </w:r>
      <w:r>
        <w:t xml:space="preserve"> is developed using Expo, all permissions and API configurations are managed through the app.config.js file instead of native files such as AndroidManifest.xml or Info.plist.</w:t>
      </w:r>
    </w:p>
    <w:p w14:paraId="54CE8E4B" w14:textId="354BDC0B" w:rsidR="6D6B4549" w:rsidRDefault="6D6B4549" w:rsidP="3382D67C">
      <w:r w:rsidRPr="3382D67C">
        <w:t>This configuration ensures that all permissions and API keys are automatically bundled during the Expo build process.</w:t>
      </w:r>
    </w:p>
    <w:p w14:paraId="0F129A14" w14:textId="77777777" w:rsidR="004271F3" w:rsidRDefault="004271F3" w:rsidP="3382D67C"/>
    <w:p w14:paraId="1F0AED1F" w14:textId="469E8477" w:rsidR="6D6B4549" w:rsidRPr="00F11C4D" w:rsidRDefault="6D6B4549" w:rsidP="3382D67C">
      <w:pPr>
        <w:rPr>
          <w:rFonts w:eastAsia="Arial" w:cs="Times New Roman"/>
          <w:b/>
          <w:color w:val="000000" w:themeColor="text1"/>
        </w:rPr>
      </w:pPr>
      <w:r w:rsidRPr="00F11C4D">
        <w:rPr>
          <w:rFonts w:eastAsia="Arial" w:cs="Times New Roman"/>
          <w:b/>
          <w:color w:val="000000" w:themeColor="text1"/>
        </w:rPr>
        <w:lastRenderedPageBreak/>
        <w:t>Step 5: Run the Application</w:t>
      </w:r>
    </w:p>
    <w:p w14:paraId="1911A3F3" w14:textId="1EFA0A5C" w:rsidR="6D6B4549" w:rsidRDefault="6D6B4549" w:rsidP="3382D67C">
      <w:r w:rsidRPr="3382D67C">
        <w:t>Start the Expo development server:</w:t>
      </w:r>
    </w:p>
    <w:p w14:paraId="2B2D8D2C" w14:textId="1A213C90" w:rsidR="6D6B4549" w:rsidRPr="000A0777" w:rsidRDefault="004271F3" w:rsidP="3382D67C">
      <w:pPr>
        <w:rPr>
          <w:b/>
        </w:rPr>
      </w:pPr>
      <w:r>
        <w:rPr>
          <w:b/>
        </w:rPr>
        <w:t>-</w:t>
      </w:r>
      <w:r w:rsidR="6D6B4549" w:rsidRPr="000A0777">
        <w:rPr>
          <w:b/>
        </w:rPr>
        <w:t>npx expo start --tunnel</w:t>
      </w:r>
    </w:p>
    <w:p w14:paraId="16C539A0" w14:textId="2241FA9A" w:rsidR="6D6B4549" w:rsidRDefault="6D6B4549" w:rsidP="3382D67C">
      <w:pPr>
        <w:rPr>
          <w:rFonts w:ascii="Arial" w:eastAsia="Arial" w:hAnsi="Arial" w:cs="Arial"/>
          <w:color w:val="000000" w:themeColor="text1"/>
        </w:rPr>
      </w:pPr>
      <w:r w:rsidRPr="3382D67C">
        <w:rPr>
          <w:rFonts w:ascii="Arial" w:eastAsia="Arial" w:hAnsi="Arial" w:cs="Arial"/>
          <w:color w:val="000000" w:themeColor="text1"/>
        </w:rPr>
        <w:t>Then, follow these steps:</w:t>
      </w:r>
    </w:p>
    <w:p w14:paraId="7EC41E61" w14:textId="12FAF241" w:rsidR="6D6B4549" w:rsidRPr="000A0777" w:rsidRDefault="6D6B4549" w:rsidP="00C17DA6">
      <w:pPr>
        <w:pStyle w:val="ListParagraph"/>
        <w:numPr>
          <w:ilvl w:val="0"/>
          <w:numId w:val="7"/>
        </w:numPr>
      </w:pPr>
      <w:r w:rsidRPr="000A0777">
        <w:t>Open the Expo Go app on your mobile device.</w:t>
      </w:r>
    </w:p>
    <w:p w14:paraId="576F21AC" w14:textId="217E2C3C" w:rsidR="6D6B4549" w:rsidRPr="000A0777" w:rsidRDefault="6D6B4549" w:rsidP="00C17DA6">
      <w:pPr>
        <w:pStyle w:val="ListParagraph"/>
        <w:numPr>
          <w:ilvl w:val="0"/>
          <w:numId w:val="7"/>
        </w:numPr>
      </w:pPr>
      <w:r w:rsidRPr="000A0777">
        <w:t>Scan the QR code displayed in the terminal or on the Expo Dev Tools webpage.</w:t>
      </w:r>
    </w:p>
    <w:p w14:paraId="161F53B2" w14:textId="18E52F5C" w:rsidR="6D6B4549" w:rsidRPr="000A0777" w:rsidRDefault="6D6B4549" w:rsidP="00C17DA6">
      <w:pPr>
        <w:pStyle w:val="ListParagraph"/>
        <w:numPr>
          <w:ilvl w:val="0"/>
          <w:numId w:val="7"/>
        </w:numPr>
      </w:pPr>
      <w:r w:rsidRPr="000A0777">
        <w:t xml:space="preserve">The </w:t>
      </w:r>
      <w:r w:rsidR="002C505F" w:rsidRPr="000A0777">
        <w:t>Weather Driver</w:t>
      </w:r>
      <w:r w:rsidRPr="000A0777">
        <w:t xml:space="preserve"> app will launch automatically on your device.</w:t>
      </w:r>
    </w:p>
    <w:p w14:paraId="7B58044B" w14:textId="2E16595C" w:rsidR="6D6B4549" w:rsidRDefault="6D6B4549" w:rsidP="60CCF812">
      <w:pPr>
        <w:pStyle w:val="Heading2"/>
        <w:rPr>
          <w:rFonts w:ascii="Arial" w:eastAsia="Arial" w:hAnsi="Arial" w:cs="Arial"/>
          <w:color w:val="000000" w:themeColor="text1"/>
        </w:rPr>
      </w:pPr>
      <w:bookmarkStart w:id="116" w:name="_Toc212293611"/>
      <w:r>
        <w:t>Appendix B: User Guide</w:t>
      </w:r>
      <w:bookmarkEnd w:id="116"/>
    </w:p>
    <w:p w14:paraId="6D998B69" w14:textId="2C71F076" w:rsidR="6D6B4549" w:rsidRDefault="6D6B4549" w:rsidP="3382D67C">
      <w:r w:rsidRPr="3382D67C">
        <w:t xml:space="preserve">The </w:t>
      </w:r>
      <w:r w:rsidR="002C505F" w:rsidRPr="3382D67C">
        <w:t>Weather Driver</w:t>
      </w:r>
      <w:r w:rsidRPr="3382D67C">
        <w:t xml:space="preserve"> app enables users to view live weather data, track their current speed, view maps, and find nearby gas stations with real-time data integration.</w:t>
      </w:r>
    </w:p>
    <w:p w14:paraId="483E5C90" w14:textId="4ACDF433" w:rsidR="6D6B4549" w:rsidRPr="002575FA" w:rsidRDefault="6D6B4549" w:rsidP="3382D67C">
      <w:pPr>
        <w:rPr>
          <w:rFonts w:eastAsia="Arial" w:cs="Times New Roman"/>
          <w:b/>
          <w:color w:val="000000" w:themeColor="text1"/>
        </w:rPr>
      </w:pPr>
      <w:r w:rsidRPr="002575FA">
        <w:rPr>
          <w:rFonts w:eastAsia="Arial" w:cs="Times New Roman"/>
          <w:b/>
          <w:color w:val="000000" w:themeColor="text1"/>
        </w:rPr>
        <w:t>Core Features</w:t>
      </w:r>
    </w:p>
    <w:p w14:paraId="351D087C" w14:textId="30E511DC"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Sign Up: Register a new account using email and password, or through social logins (Facebook, Google, or Apple</w:t>
      </w:r>
      <w:r w:rsidR="002C505F" w:rsidRPr="002575FA">
        <w:rPr>
          <w:rFonts w:eastAsia="Arial" w:cs="Times New Roman"/>
          <w:color w:val="000000" w:themeColor="text1"/>
        </w:rPr>
        <w:t xml:space="preserve"> </w:t>
      </w:r>
      <w:r w:rsidR="001C2B33" w:rsidRPr="002575FA">
        <w:rPr>
          <w:rFonts w:eastAsia="Arial" w:cs="Times New Roman"/>
          <w:color w:val="000000" w:themeColor="text1"/>
        </w:rPr>
        <w:t>(yet to be implemented)</w:t>
      </w:r>
      <w:r w:rsidRPr="002575FA">
        <w:rPr>
          <w:rFonts w:eastAsia="Arial" w:cs="Times New Roman"/>
          <w:color w:val="000000" w:themeColor="text1"/>
        </w:rPr>
        <w:t>).</w:t>
      </w:r>
    </w:p>
    <w:p w14:paraId="463D7FEB" w14:textId="4153E026"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Login: Authenticate existing users and request location permission for real-time tracking.</w:t>
      </w:r>
    </w:p>
    <w:p w14:paraId="21827020" w14:textId="18501A33"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Map: Shows the user’s location with an interactive Google Map.</w:t>
      </w:r>
    </w:p>
    <w:p w14:paraId="49D15AB9" w14:textId="17A708D5"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Speedometer: Tracks and displays speed using GPS data.</w:t>
      </w:r>
    </w:p>
    <w:p w14:paraId="4F732904" w14:textId="722443B8"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Gas Stations: Displays a list of nearby gas stations using the Google Places API.</w:t>
      </w:r>
    </w:p>
    <w:p w14:paraId="635BC6F6" w14:textId="1C39883C" w:rsidR="6D6B4549" w:rsidRPr="002575FA" w:rsidRDefault="6D6B4549" w:rsidP="60CCF812">
      <w:pPr>
        <w:rPr>
          <w:rFonts w:eastAsia="Arial" w:cs="Times New Roman"/>
          <w:b/>
          <w:color w:val="000000" w:themeColor="text1"/>
        </w:rPr>
      </w:pPr>
      <w:r w:rsidRPr="60CCF812">
        <w:rPr>
          <w:rFonts w:eastAsia="Arial" w:cs="Times New Roman"/>
          <w:b/>
          <w:color w:val="000000" w:themeColor="text1"/>
        </w:rPr>
        <w:t>Steps to Use</w:t>
      </w:r>
    </w:p>
    <w:p w14:paraId="334D33CF" w14:textId="4798D196"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Launch the app using the Expo Go application.</w:t>
      </w:r>
    </w:p>
    <w:p w14:paraId="171D6164" w14:textId="0C2BCB57"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Allow location permissions when prompted.</w:t>
      </w:r>
    </w:p>
    <w:p w14:paraId="56807E57" w14:textId="29ED6A7B"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Navigate to the Map Tab to view your current route and nearby gas stations.</w:t>
      </w:r>
    </w:p>
    <w:p w14:paraId="25EAE063" w14:textId="15F86BED"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lastRenderedPageBreak/>
        <w:t>Use the Alerts Tab to view categorized weather alerts (Extreme, Severe, Moderate, Minor).</w:t>
      </w:r>
    </w:p>
    <w:p w14:paraId="53736FC1" w14:textId="70EEDA74"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In the Search Tab, explore locations and apply filters for Saved, Gas, Food, or Hostel options.</w:t>
      </w:r>
    </w:p>
    <w:p w14:paraId="20BCB431" w14:textId="05423127"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Under the Settings Tab, access the following sections:</w:t>
      </w:r>
    </w:p>
    <w:p w14:paraId="3F4E9C9A" w14:textId="54A4C970"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Notifications: Configure phone and email alert settings.</w:t>
      </w:r>
    </w:p>
    <w:p w14:paraId="4D66426E" w14:textId="327959EE"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Driving Preferences:</w:t>
      </w:r>
    </w:p>
    <w:p w14:paraId="584603B1" w14:textId="69950BEE"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Gas Station Settings: Filter based on preferred gas type, brand, or sort by distance, price, or brand.</w:t>
      </w:r>
    </w:p>
    <w:p w14:paraId="045A8A2A" w14:textId="256CE165" w:rsidR="6D6B4549" w:rsidRPr="002575FA" w:rsidRDefault="6D6B4549" w:rsidP="00C17DA6">
      <w:pPr>
        <w:pStyle w:val="ListParagraph"/>
        <w:numPr>
          <w:ilvl w:val="0"/>
          <w:numId w:val="6"/>
        </w:numPr>
        <w:rPr>
          <w:rFonts w:eastAsia="Arial" w:cs="Times New Roman"/>
          <w:color w:val="000000" w:themeColor="text1"/>
        </w:rPr>
      </w:pPr>
      <w:r w:rsidRPr="002575FA">
        <w:rPr>
          <w:rFonts w:eastAsia="Arial" w:cs="Times New Roman"/>
          <w:color w:val="000000" w:themeColor="text1"/>
        </w:rPr>
        <w:t>Speedometer: Displays your real-time speed with options to toggle between miles/hr and km/hr, including alerts for exceeding speed limits.</w:t>
      </w:r>
    </w:p>
    <w:p w14:paraId="5B5C47CB" w14:textId="244A0AEB" w:rsidR="6D6B4549" w:rsidRDefault="6D6B4549" w:rsidP="00C17DA6">
      <w:pPr>
        <w:pStyle w:val="ListParagraph"/>
        <w:numPr>
          <w:ilvl w:val="0"/>
          <w:numId w:val="6"/>
        </w:numPr>
        <w:rPr>
          <w:rFonts w:eastAsia="Arial" w:cs="Times New Roman"/>
          <w:color w:val="000000" w:themeColor="text1"/>
        </w:rPr>
      </w:pPr>
      <w:r w:rsidRPr="60CCF812">
        <w:rPr>
          <w:rFonts w:eastAsia="Arial" w:cs="Times New Roman"/>
          <w:color w:val="000000" w:themeColor="text1"/>
        </w:rPr>
        <w:t>Profile Icon: Provides access to username and email information, along with options to Plan a Drive, Inbox, Settings, Notifications, Help &amp; Support, and Logout.</w:t>
      </w:r>
    </w:p>
    <w:p w14:paraId="353D3642" w14:textId="135A2169" w:rsidR="6D6B4549" w:rsidRDefault="6D6B4549" w:rsidP="001D045C">
      <w:pPr>
        <w:pStyle w:val="Heading2"/>
      </w:pPr>
      <w:bookmarkStart w:id="117" w:name="_Toc212293612"/>
      <w:r w:rsidRPr="3382D67C">
        <w:t>Appendix C: Dataset and APIs Used</w:t>
      </w:r>
      <w:bookmarkEnd w:id="117"/>
    </w:p>
    <w:tbl>
      <w:tblPr>
        <w:tblW w:w="933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310"/>
        <w:gridCol w:w="3330"/>
        <w:gridCol w:w="3690"/>
      </w:tblGrid>
      <w:tr w:rsidR="3382D67C" w14:paraId="235303FE" w14:textId="77777777" w:rsidTr="60CCF812">
        <w:trPr>
          <w:trHeight w:val="300"/>
        </w:trPr>
        <w:tc>
          <w:tcPr>
            <w:tcW w:w="23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2D77874B" w14:textId="3FBB777C" w:rsidR="3382D67C" w:rsidRPr="001F403D" w:rsidRDefault="3382D67C" w:rsidP="001F403D">
            <w:pPr>
              <w:jc w:val="center"/>
              <w:rPr>
                <w:rFonts w:eastAsia="Arial" w:cs="Times New Roman"/>
                <w:b/>
              </w:rPr>
            </w:pPr>
            <w:r w:rsidRPr="001F403D">
              <w:rPr>
                <w:rFonts w:eastAsia="Arial" w:cs="Times New Roman"/>
                <w:b/>
              </w:rPr>
              <w:t>API</w:t>
            </w:r>
          </w:p>
        </w:tc>
        <w:tc>
          <w:tcPr>
            <w:tcW w:w="33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87EC7E9" w14:textId="4A761AE3" w:rsidR="3382D67C" w:rsidRPr="001F403D" w:rsidRDefault="3382D67C" w:rsidP="001F403D">
            <w:pPr>
              <w:jc w:val="center"/>
              <w:rPr>
                <w:rFonts w:eastAsia="Arial" w:cs="Times New Roman"/>
                <w:b/>
              </w:rPr>
            </w:pPr>
            <w:r w:rsidRPr="001F403D">
              <w:rPr>
                <w:rFonts w:eastAsia="Arial" w:cs="Times New Roman"/>
                <w:b/>
              </w:rPr>
              <w:t>Description</w:t>
            </w:r>
          </w:p>
        </w:tc>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E2BF3F9" w14:textId="39BCA934" w:rsidR="3382D67C" w:rsidRPr="001F403D" w:rsidRDefault="3382D67C" w:rsidP="001F403D">
            <w:pPr>
              <w:jc w:val="center"/>
              <w:rPr>
                <w:rFonts w:eastAsia="Arial" w:cs="Times New Roman"/>
                <w:b/>
              </w:rPr>
            </w:pPr>
            <w:r w:rsidRPr="001F403D">
              <w:rPr>
                <w:rFonts w:eastAsia="Arial" w:cs="Times New Roman"/>
                <w:b/>
              </w:rPr>
              <w:t>Source</w:t>
            </w:r>
          </w:p>
        </w:tc>
      </w:tr>
      <w:tr w:rsidR="3382D67C" w14:paraId="373F1602" w14:textId="77777777" w:rsidTr="60CCF812">
        <w:trPr>
          <w:trHeight w:val="300"/>
        </w:trPr>
        <w:tc>
          <w:tcPr>
            <w:tcW w:w="23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6239F013" w14:textId="40F94D1D" w:rsidR="3382D67C" w:rsidRPr="001F403D" w:rsidRDefault="3382D67C" w:rsidP="3382D67C">
            <w:pPr>
              <w:rPr>
                <w:rFonts w:eastAsia="Arial" w:cs="Times New Roman"/>
              </w:rPr>
            </w:pPr>
            <w:r w:rsidRPr="001F403D">
              <w:rPr>
                <w:rFonts w:eastAsia="Arial" w:cs="Times New Roman"/>
              </w:rPr>
              <w:t>OpenWeatherMap API</w:t>
            </w:r>
          </w:p>
        </w:tc>
        <w:tc>
          <w:tcPr>
            <w:tcW w:w="33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6DBBEB67" w14:textId="0DC67850" w:rsidR="3382D67C" w:rsidRPr="001F403D" w:rsidRDefault="3382D67C" w:rsidP="3382D67C">
            <w:pPr>
              <w:rPr>
                <w:rFonts w:eastAsia="Arial" w:cs="Times New Roman"/>
              </w:rPr>
            </w:pPr>
            <w:r w:rsidRPr="001F403D">
              <w:rPr>
                <w:rFonts w:eastAsia="Arial" w:cs="Times New Roman"/>
              </w:rPr>
              <w:t>Provides real-time weather data and forecasts.</w:t>
            </w:r>
          </w:p>
        </w:tc>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2C4D2531" w14:textId="28934049" w:rsidR="3382D67C" w:rsidRPr="001F403D" w:rsidRDefault="3382D67C" w:rsidP="3382D67C">
            <w:pPr>
              <w:rPr>
                <w:rFonts w:eastAsia="Arial" w:cs="Times New Roman"/>
              </w:rPr>
            </w:pPr>
            <w:hyperlink r:id="rId69">
              <w:r w:rsidRPr="001F403D">
                <w:rPr>
                  <w:rStyle w:val="Hyperlink"/>
                  <w:rFonts w:eastAsia="Arial" w:cs="Times New Roman"/>
                </w:rPr>
                <w:t>https://openweathermap.org/api</w:t>
              </w:r>
            </w:hyperlink>
          </w:p>
        </w:tc>
      </w:tr>
      <w:tr w:rsidR="3382D67C" w14:paraId="2468B960" w14:textId="77777777" w:rsidTr="60CCF812">
        <w:trPr>
          <w:trHeight w:val="300"/>
        </w:trPr>
        <w:tc>
          <w:tcPr>
            <w:tcW w:w="23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0601A2AC" w14:textId="7042E781" w:rsidR="3382D67C" w:rsidRPr="001F403D" w:rsidRDefault="3382D67C" w:rsidP="3382D67C">
            <w:pPr>
              <w:rPr>
                <w:rFonts w:eastAsia="Arial" w:cs="Times New Roman"/>
              </w:rPr>
            </w:pPr>
            <w:r w:rsidRPr="001F403D">
              <w:rPr>
                <w:rFonts w:eastAsia="Arial" w:cs="Times New Roman"/>
              </w:rPr>
              <w:t>Google Maps API</w:t>
            </w:r>
          </w:p>
        </w:tc>
        <w:tc>
          <w:tcPr>
            <w:tcW w:w="33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72FB8696" w14:textId="25C98861" w:rsidR="3382D67C" w:rsidRPr="001F403D" w:rsidRDefault="3382D67C" w:rsidP="3382D67C">
            <w:pPr>
              <w:rPr>
                <w:rFonts w:eastAsia="Arial" w:cs="Times New Roman"/>
              </w:rPr>
            </w:pPr>
            <w:r w:rsidRPr="001F403D">
              <w:rPr>
                <w:rFonts w:eastAsia="Arial" w:cs="Times New Roman"/>
              </w:rPr>
              <w:t>Displays interactive maps and user location.</w:t>
            </w:r>
          </w:p>
        </w:tc>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7DCDD5B8" w14:textId="352E2A0A" w:rsidR="3382D67C" w:rsidRPr="001F403D" w:rsidRDefault="3382D67C" w:rsidP="3382D67C">
            <w:pPr>
              <w:rPr>
                <w:rFonts w:eastAsia="Arial" w:cs="Times New Roman"/>
              </w:rPr>
            </w:pPr>
            <w:hyperlink r:id="rId70">
              <w:r w:rsidRPr="001F403D">
                <w:rPr>
                  <w:rStyle w:val="Hyperlink"/>
                  <w:rFonts w:eastAsia="Arial" w:cs="Times New Roman"/>
                </w:rPr>
                <w:t>https://developers.google.com/maps</w:t>
              </w:r>
            </w:hyperlink>
          </w:p>
        </w:tc>
      </w:tr>
      <w:tr w:rsidR="3382D67C" w14:paraId="2425F16F" w14:textId="77777777" w:rsidTr="60CCF812">
        <w:trPr>
          <w:trHeight w:val="300"/>
        </w:trPr>
        <w:tc>
          <w:tcPr>
            <w:tcW w:w="23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4E28CC96" w14:textId="69CEF011" w:rsidR="3382D67C" w:rsidRPr="001F403D" w:rsidRDefault="3382D67C" w:rsidP="3382D67C">
            <w:pPr>
              <w:rPr>
                <w:rFonts w:eastAsia="Arial" w:cs="Times New Roman"/>
              </w:rPr>
            </w:pPr>
            <w:r w:rsidRPr="001F403D">
              <w:rPr>
                <w:rFonts w:eastAsia="Arial" w:cs="Times New Roman"/>
              </w:rPr>
              <w:t>Google Places API</w:t>
            </w:r>
          </w:p>
        </w:tc>
        <w:tc>
          <w:tcPr>
            <w:tcW w:w="33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AC836A2" w14:textId="06312A45" w:rsidR="3382D67C" w:rsidRPr="001F403D" w:rsidRDefault="3382D67C" w:rsidP="3382D67C">
            <w:pPr>
              <w:rPr>
                <w:rFonts w:eastAsia="Arial" w:cs="Times New Roman"/>
              </w:rPr>
            </w:pPr>
            <w:r w:rsidRPr="001F403D">
              <w:rPr>
                <w:rFonts w:eastAsia="Arial" w:cs="Times New Roman"/>
              </w:rPr>
              <w:t>Retrieves nearby gas station data.</w:t>
            </w:r>
          </w:p>
        </w:tc>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690AF1FF" w14:textId="795B03B8" w:rsidR="3382D67C" w:rsidRPr="001F403D" w:rsidRDefault="3382D67C" w:rsidP="3382D67C">
            <w:pPr>
              <w:rPr>
                <w:rFonts w:eastAsia="Arial" w:cs="Times New Roman"/>
              </w:rPr>
            </w:pPr>
            <w:hyperlink r:id="rId71">
              <w:r w:rsidRPr="001F403D">
                <w:rPr>
                  <w:rStyle w:val="Hyperlink"/>
                  <w:rFonts w:eastAsia="Arial" w:cs="Times New Roman"/>
                </w:rPr>
                <w:t>https://developers.google.com/maps/documentation/places</w:t>
              </w:r>
            </w:hyperlink>
          </w:p>
        </w:tc>
      </w:tr>
      <w:tr w:rsidR="3382D67C" w14:paraId="2B2D4F57" w14:textId="77777777" w:rsidTr="60CCF812">
        <w:trPr>
          <w:trHeight w:val="300"/>
        </w:trPr>
        <w:tc>
          <w:tcPr>
            <w:tcW w:w="23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57687FE5" w14:textId="3DC144DB" w:rsidR="3382D67C" w:rsidRPr="001F403D" w:rsidRDefault="3382D67C" w:rsidP="3382D67C">
            <w:pPr>
              <w:rPr>
                <w:rFonts w:eastAsia="Arial" w:cs="Times New Roman"/>
              </w:rPr>
            </w:pPr>
            <w:r w:rsidRPr="001F403D">
              <w:rPr>
                <w:rFonts w:eastAsia="Arial" w:cs="Times New Roman"/>
              </w:rPr>
              <w:t>Expo Location API</w:t>
            </w:r>
          </w:p>
        </w:tc>
        <w:tc>
          <w:tcPr>
            <w:tcW w:w="33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12CCB6C8" w14:textId="6789A6CA" w:rsidR="3382D67C" w:rsidRPr="001F403D" w:rsidRDefault="3382D67C" w:rsidP="3382D67C">
            <w:pPr>
              <w:rPr>
                <w:rFonts w:eastAsia="Arial" w:cs="Times New Roman"/>
              </w:rPr>
            </w:pPr>
            <w:r w:rsidRPr="001F403D">
              <w:rPr>
                <w:rFonts w:eastAsia="Arial" w:cs="Times New Roman"/>
              </w:rPr>
              <w:t>Accesses real-time device GPS data.</w:t>
            </w:r>
          </w:p>
        </w:tc>
        <w:tc>
          <w:tcPr>
            <w:tcW w:w="36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vAlign w:val="center"/>
          </w:tcPr>
          <w:p w14:paraId="34F6E857" w14:textId="574436E3" w:rsidR="3382D67C" w:rsidRPr="001F403D" w:rsidRDefault="3382D67C" w:rsidP="3382D67C">
            <w:pPr>
              <w:rPr>
                <w:rFonts w:eastAsia="Arial" w:cs="Times New Roman"/>
              </w:rPr>
            </w:pPr>
            <w:hyperlink r:id="rId72">
              <w:r w:rsidRPr="001F403D">
                <w:rPr>
                  <w:rStyle w:val="Hyperlink"/>
                  <w:rFonts w:eastAsia="Arial" w:cs="Times New Roman"/>
                </w:rPr>
                <w:t>https://docs.expo.dev/versions/latest/sdk/location/</w:t>
              </w:r>
            </w:hyperlink>
          </w:p>
        </w:tc>
      </w:tr>
    </w:tbl>
    <w:p w14:paraId="4F0E9E9B" w14:textId="58B0E514" w:rsidR="3382D67C" w:rsidRDefault="3382D67C" w:rsidP="3382D67C">
      <w:pPr>
        <w:rPr>
          <w:rFonts w:ascii="Arial" w:eastAsia="Arial" w:hAnsi="Arial" w:cs="Arial"/>
          <w:color w:val="000000" w:themeColor="text1"/>
        </w:rPr>
      </w:pPr>
    </w:p>
    <w:p w14:paraId="169A0C87" w14:textId="09309BFB" w:rsidR="6D6B4549" w:rsidRDefault="6D6B4549" w:rsidP="00FA4220">
      <w:pPr>
        <w:pStyle w:val="Heading2"/>
      </w:pPr>
      <w:bookmarkStart w:id="118" w:name="_Toc212293613"/>
      <w:r w:rsidRPr="3382D67C">
        <w:t>Appendix D: Hardware, Software, and System Architecture</w:t>
      </w:r>
      <w:bookmarkEnd w:id="118"/>
    </w:p>
    <w:p w14:paraId="7D575504" w14:textId="7D23F9E7" w:rsidR="6D6B4549" w:rsidRPr="00C75D35" w:rsidRDefault="6D6B4549" w:rsidP="3382D67C">
      <w:pPr>
        <w:rPr>
          <w:rFonts w:eastAsia="Arial" w:cs="Times New Roman"/>
          <w:b/>
          <w:color w:val="000000" w:themeColor="text1"/>
        </w:rPr>
      </w:pPr>
      <w:r w:rsidRPr="00C75D35">
        <w:rPr>
          <w:rFonts w:eastAsia="Arial" w:cs="Times New Roman"/>
          <w:b/>
          <w:color w:val="000000" w:themeColor="text1"/>
        </w:rPr>
        <w:t>Hardware Requirements</w:t>
      </w:r>
    </w:p>
    <w:p w14:paraId="3B76BE67" w14:textId="56A0C595" w:rsidR="6D6B4549" w:rsidRPr="00C75D35" w:rsidRDefault="6D6B4549" w:rsidP="00C17DA6">
      <w:pPr>
        <w:pStyle w:val="ListParagraph"/>
        <w:numPr>
          <w:ilvl w:val="0"/>
          <w:numId w:val="5"/>
        </w:numPr>
        <w:rPr>
          <w:rFonts w:eastAsia="Arial" w:cs="Times New Roman"/>
          <w:color w:val="000000" w:themeColor="text1"/>
        </w:rPr>
      </w:pPr>
      <w:r w:rsidRPr="00C75D35">
        <w:rPr>
          <w:rFonts w:eastAsia="Arial" w:cs="Times New Roman"/>
          <w:color w:val="000000" w:themeColor="text1"/>
        </w:rPr>
        <w:t>Android (10+) or iOS (14+) smartphone</w:t>
      </w:r>
    </w:p>
    <w:p w14:paraId="3A437DBD" w14:textId="33E247D4" w:rsidR="6D6B4549" w:rsidRPr="00C75D35" w:rsidRDefault="6D6B4549" w:rsidP="00C17DA6">
      <w:pPr>
        <w:pStyle w:val="ListParagraph"/>
        <w:numPr>
          <w:ilvl w:val="0"/>
          <w:numId w:val="5"/>
        </w:numPr>
        <w:rPr>
          <w:rFonts w:eastAsia="Arial" w:cs="Times New Roman"/>
          <w:color w:val="000000" w:themeColor="text1"/>
        </w:rPr>
      </w:pPr>
      <w:r w:rsidRPr="00C75D35">
        <w:rPr>
          <w:rFonts w:eastAsia="Arial" w:cs="Times New Roman"/>
          <w:color w:val="000000" w:themeColor="text1"/>
        </w:rPr>
        <w:t>GPS and Internet connectivity enabled</w:t>
      </w:r>
    </w:p>
    <w:p w14:paraId="195C67F8" w14:textId="41BF2367" w:rsidR="6D6B4549" w:rsidRPr="00C75D35" w:rsidRDefault="6D6B4549" w:rsidP="3382D67C">
      <w:pPr>
        <w:rPr>
          <w:rFonts w:eastAsia="Arial" w:cs="Times New Roman"/>
          <w:b/>
          <w:color w:val="000000" w:themeColor="text1"/>
        </w:rPr>
      </w:pPr>
      <w:r w:rsidRPr="00C75D35">
        <w:rPr>
          <w:rFonts w:eastAsia="Arial" w:cs="Times New Roman"/>
          <w:b/>
          <w:color w:val="000000" w:themeColor="text1"/>
        </w:rPr>
        <w:t>Software Requirements</w:t>
      </w:r>
    </w:p>
    <w:p w14:paraId="375DA490" w14:textId="00FB0F2D" w:rsidR="6D6B4549" w:rsidRPr="00C75D35" w:rsidRDefault="6D6B4549" w:rsidP="00C17DA6">
      <w:pPr>
        <w:pStyle w:val="ListParagraph"/>
        <w:numPr>
          <w:ilvl w:val="0"/>
          <w:numId w:val="4"/>
        </w:numPr>
        <w:rPr>
          <w:rFonts w:eastAsia="Arial" w:cs="Times New Roman"/>
          <w:color w:val="000000" w:themeColor="text1"/>
        </w:rPr>
      </w:pPr>
      <w:r w:rsidRPr="00C75D35">
        <w:rPr>
          <w:rFonts w:eastAsia="Arial" w:cs="Times New Roman"/>
          <w:color w:val="000000" w:themeColor="text1"/>
        </w:rPr>
        <w:t>Node.js (v16 or above)</w:t>
      </w:r>
    </w:p>
    <w:p w14:paraId="2EA40EFB" w14:textId="10635987" w:rsidR="6D6B4549" w:rsidRPr="00C75D35" w:rsidRDefault="6D6B4549" w:rsidP="00C17DA6">
      <w:pPr>
        <w:pStyle w:val="ListParagraph"/>
        <w:numPr>
          <w:ilvl w:val="0"/>
          <w:numId w:val="4"/>
        </w:numPr>
        <w:rPr>
          <w:rFonts w:eastAsia="Arial" w:cs="Times New Roman"/>
          <w:color w:val="000000" w:themeColor="text1"/>
        </w:rPr>
      </w:pPr>
      <w:r w:rsidRPr="00C75D35">
        <w:rPr>
          <w:rFonts w:eastAsia="Arial" w:cs="Times New Roman"/>
          <w:color w:val="000000" w:themeColor="text1"/>
        </w:rPr>
        <w:t>Expo CLI</w:t>
      </w:r>
    </w:p>
    <w:p w14:paraId="519521D7" w14:textId="567CB7B8" w:rsidR="6D6B4549" w:rsidRPr="00C75D35" w:rsidRDefault="6D6B4549" w:rsidP="00C17DA6">
      <w:pPr>
        <w:pStyle w:val="ListParagraph"/>
        <w:numPr>
          <w:ilvl w:val="0"/>
          <w:numId w:val="4"/>
        </w:numPr>
        <w:rPr>
          <w:rFonts w:eastAsia="Arial" w:cs="Times New Roman"/>
          <w:color w:val="000000" w:themeColor="text1"/>
        </w:rPr>
      </w:pPr>
      <w:r w:rsidRPr="00C75D35">
        <w:rPr>
          <w:rFonts w:eastAsia="Arial" w:cs="Times New Roman"/>
          <w:color w:val="000000" w:themeColor="text1"/>
        </w:rPr>
        <w:t>Expo Go app (for mobile testing)</w:t>
      </w:r>
    </w:p>
    <w:p w14:paraId="1BA6823D" w14:textId="448C3A15" w:rsidR="6D6B4549" w:rsidRPr="00C75D35" w:rsidRDefault="6D6B4549" w:rsidP="00C17DA6">
      <w:pPr>
        <w:pStyle w:val="ListParagraph"/>
        <w:numPr>
          <w:ilvl w:val="0"/>
          <w:numId w:val="4"/>
        </w:numPr>
        <w:rPr>
          <w:rFonts w:eastAsia="Arial" w:cs="Times New Roman"/>
          <w:color w:val="000000" w:themeColor="text1"/>
        </w:rPr>
      </w:pPr>
      <w:r w:rsidRPr="00C75D35">
        <w:rPr>
          <w:rFonts w:eastAsia="Arial" w:cs="Times New Roman"/>
          <w:color w:val="000000" w:themeColor="text1"/>
        </w:rPr>
        <w:t>Visual Studio Code (for development)</w:t>
      </w:r>
    </w:p>
    <w:p w14:paraId="55C4CD38" w14:textId="72105D5F" w:rsidR="6D6B4549" w:rsidRPr="00C75D35" w:rsidRDefault="6D6B4549" w:rsidP="00C17DA6">
      <w:pPr>
        <w:pStyle w:val="ListParagraph"/>
        <w:numPr>
          <w:ilvl w:val="0"/>
          <w:numId w:val="4"/>
        </w:numPr>
        <w:rPr>
          <w:rFonts w:eastAsia="Arial" w:cs="Times New Roman"/>
          <w:color w:val="000000" w:themeColor="text1"/>
        </w:rPr>
      </w:pPr>
      <w:r w:rsidRPr="00C75D35">
        <w:rPr>
          <w:rFonts w:eastAsia="Arial" w:cs="Times New Roman"/>
          <w:color w:val="000000" w:themeColor="text1"/>
        </w:rPr>
        <w:t>System Architecture Overview</w:t>
      </w:r>
    </w:p>
    <w:p w14:paraId="52A6E930" w14:textId="1BD6A1DB" w:rsidR="6D6B4549" w:rsidRPr="00C75D35" w:rsidRDefault="6D6B4549" w:rsidP="00C17DA6">
      <w:pPr>
        <w:pStyle w:val="ListParagraph"/>
        <w:numPr>
          <w:ilvl w:val="0"/>
          <w:numId w:val="4"/>
        </w:numPr>
        <w:rPr>
          <w:rFonts w:eastAsia="Arial" w:cs="Times New Roman"/>
          <w:color w:val="000000" w:themeColor="text1"/>
        </w:rPr>
      </w:pPr>
      <w:r w:rsidRPr="00C75D35">
        <w:rPr>
          <w:rFonts w:eastAsia="Arial" w:cs="Times New Roman"/>
          <w:color w:val="000000" w:themeColor="text1"/>
        </w:rPr>
        <w:t>Frontend: React Native with Expo</w:t>
      </w:r>
    </w:p>
    <w:p w14:paraId="26C8B514" w14:textId="7C357495" w:rsidR="6D6B4549" w:rsidRPr="00C75D35" w:rsidRDefault="6D6B4549" w:rsidP="00C17DA6">
      <w:pPr>
        <w:pStyle w:val="ListParagraph"/>
        <w:numPr>
          <w:ilvl w:val="0"/>
          <w:numId w:val="4"/>
        </w:numPr>
        <w:rPr>
          <w:rFonts w:eastAsia="Arial" w:cs="Times New Roman"/>
          <w:color w:val="000000" w:themeColor="text1"/>
        </w:rPr>
      </w:pPr>
      <w:r w:rsidRPr="00C75D35">
        <w:rPr>
          <w:rFonts w:eastAsia="Arial" w:cs="Times New Roman"/>
          <w:color w:val="000000" w:themeColor="text1"/>
        </w:rPr>
        <w:t>Backend: No dedicated backend (uses external REST APIs)</w:t>
      </w:r>
    </w:p>
    <w:p w14:paraId="15D7FCB4" w14:textId="183627FE" w:rsidR="6D6B4549" w:rsidRDefault="6D6B4549" w:rsidP="00594D9B">
      <w:pPr>
        <w:jc w:val="left"/>
        <w:rPr>
          <w:rFonts w:ascii="Arial" w:eastAsia="Arial" w:hAnsi="Arial" w:cs="Arial"/>
          <w:color w:val="000000" w:themeColor="text1"/>
        </w:rPr>
      </w:pPr>
      <w:r w:rsidRPr="00594D9B">
        <w:rPr>
          <w:b/>
        </w:rPr>
        <w:t>Data Flow:</w:t>
      </w:r>
      <w:r>
        <w:br/>
      </w:r>
      <w:r w:rsidRPr="3382D67C">
        <w:rPr>
          <w:rFonts w:ascii="Arial" w:eastAsia="Arial" w:hAnsi="Arial" w:cs="Arial"/>
          <w:color w:val="000000" w:themeColor="text1"/>
        </w:rPr>
        <w:t>User Request → API Fetch → JSON Response → UI Render</w:t>
      </w:r>
    </w:p>
    <w:p w14:paraId="11699DBE" w14:textId="1253792A" w:rsidR="6D6B4549" w:rsidRDefault="6D6B4549" w:rsidP="3382D67C">
      <w:pPr>
        <w:rPr>
          <w:rFonts w:ascii="Arial" w:eastAsia="Arial" w:hAnsi="Arial" w:cs="Arial"/>
          <w:color w:val="000000" w:themeColor="text1"/>
        </w:rPr>
      </w:pPr>
      <w:r w:rsidRPr="3382D67C">
        <w:rPr>
          <w:rFonts w:ascii="Arial" w:eastAsia="Arial" w:hAnsi="Arial" w:cs="Arial"/>
          <w:color w:val="000000" w:themeColor="text1"/>
        </w:rPr>
        <w:t>State Management: React Context API / Hooks</w:t>
      </w:r>
    </w:p>
    <w:p w14:paraId="2699397C" w14:textId="2DAB2C21" w:rsidR="6D6B4549" w:rsidRDefault="6D6B4549" w:rsidP="3382D67C">
      <w:pPr>
        <w:rPr>
          <w:rFonts w:ascii="Arial" w:eastAsia="Arial" w:hAnsi="Arial" w:cs="Arial"/>
          <w:color w:val="000000" w:themeColor="text1"/>
        </w:rPr>
      </w:pPr>
      <w:r w:rsidRPr="3382D67C">
        <w:rPr>
          <w:rFonts w:ascii="Arial" w:eastAsia="Arial" w:hAnsi="Arial" w:cs="Arial"/>
          <w:color w:val="000000" w:themeColor="text1"/>
        </w:rPr>
        <w:t>Data Sources: Weather and Places APIs via Axios REST calls</w:t>
      </w:r>
    </w:p>
    <w:p w14:paraId="4C089C09" w14:textId="77777777" w:rsidR="004271F3" w:rsidRDefault="004271F3" w:rsidP="3382D67C">
      <w:pPr>
        <w:rPr>
          <w:rFonts w:ascii="Arial" w:eastAsia="Arial" w:hAnsi="Arial" w:cs="Arial"/>
          <w:color w:val="000000" w:themeColor="text1"/>
        </w:rPr>
      </w:pPr>
    </w:p>
    <w:p w14:paraId="7AF6BB25" w14:textId="77777777" w:rsidR="004271F3" w:rsidRDefault="004271F3" w:rsidP="3382D67C">
      <w:pPr>
        <w:rPr>
          <w:rFonts w:ascii="Arial" w:eastAsia="Arial" w:hAnsi="Arial" w:cs="Arial"/>
          <w:color w:val="000000" w:themeColor="text1"/>
        </w:rPr>
      </w:pPr>
    </w:p>
    <w:p w14:paraId="1DE5167F" w14:textId="77777777" w:rsidR="004271F3" w:rsidRDefault="004271F3" w:rsidP="3382D67C">
      <w:pPr>
        <w:rPr>
          <w:rFonts w:ascii="Arial" w:eastAsia="Arial" w:hAnsi="Arial" w:cs="Arial"/>
          <w:color w:val="000000" w:themeColor="text1"/>
        </w:rPr>
      </w:pPr>
    </w:p>
    <w:p w14:paraId="53900EC5" w14:textId="77777777" w:rsidR="00661E54" w:rsidRPr="00661E54" w:rsidRDefault="008D2C58" w:rsidP="00661E54">
      <w:pPr>
        <w:pStyle w:val="Heading2"/>
        <w:rPr>
          <w:rFonts w:cs="Times New Roman"/>
        </w:rPr>
      </w:pPr>
      <w:bookmarkStart w:id="119" w:name="_Toc212293614"/>
      <w:r w:rsidRPr="00661E54">
        <w:rPr>
          <w:rFonts w:eastAsia="Arial" w:cs="Times New Roman"/>
          <w:color w:val="000000" w:themeColor="text1"/>
        </w:rPr>
        <w:lastRenderedPageBreak/>
        <w:t xml:space="preserve">Appendix E: </w:t>
      </w:r>
      <w:r w:rsidR="00661E54" w:rsidRPr="00661E54">
        <w:rPr>
          <w:rFonts w:cs="Times New Roman"/>
        </w:rPr>
        <w:t>Backend Infrastructure and AWS Integration Research</w:t>
      </w:r>
      <w:bookmarkEnd w:id="119"/>
    </w:p>
    <w:p w14:paraId="35022F13" w14:textId="6AC69F01" w:rsidR="3382D67C" w:rsidRPr="00B73ACC" w:rsidRDefault="0034519E" w:rsidP="008C570A">
      <w:pPr>
        <w:spacing w:before="0" w:after="0"/>
        <w:rPr>
          <w:b/>
          <w:sz w:val="26"/>
          <w:szCs w:val="26"/>
        </w:rPr>
      </w:pPr>
      <w:r w:rsidRPr="00B73ACC">
        <w:rPr>
          <w:b/>
          <w:bCs/>
          <w:sz w:val="26"/>
          <w:szCs w:val="26"/>
        </w:rPr>
        <w:t>Overview</w:t>
      </w:r>
    </w:p>
    <w:p w14:paraId="1C7FF2FD" w14:textId="45660275" w:rsidR="006E3745" w:rsidRPr="001D0C2F" w:rsidRDefault="480C3BF8" w:rsidP="008C570A">
      <w:r>
        <w:t>A significant p</w:t>
      </w:r>
      <w:r w:rsidR="3A8F639F">
        <w:t>art</w:t>
      </w:r>
      <w:r>
        <w:t xml:space="preserve"> of our midterm development period was dedicated to understanding and preparing the AWS backend infrastructure that will support the Weather Driver application. This research was essential for ensuring our frontend implementation aligns with backend capabilities.</w:t>
      </w:r>
    </w:p>
    <w:p w14:paraId="6974E4B5" w14:textId="7D18F903" w:rsidR="00A55872" w:rsidRPr="001D0C2F" w:rsidRDefault="00A55872" w:rsidP="00A55872">
      <w:pPr>
        <w:spacing w:after="160" w:line="259" w:lineRule="auto"/>
        <w:rPr>
          <w:sz w:val="26"/>
          <w:szCs w:val="26"/>
        </w:rPr>
      </w:pPr>
      <w:r w:rsidRPr="001D0C2F">
        <w:rPr>
          <w:b/>
          <w:bCs/>
          <w:sz w:val="26"/>
          <w:szCs w:val="26"/>
        </w:rPr>
        <w:t>Learning Activities:</w:t>
      </w:r>
    </w:p>
    <w:p w14:paraId="4476DC81" w14:textId="08759432" w:rsidR="00A55872" w:rsidRPr="001D0C2F" w:rsidRDefault="00A55872" w:rsidP="00A55872">
      <w:pPr>
        <w:spacing w:after="160" w:line="259" w:lineRule="auto"/>
      </w:pPr>
      <w:r w:rsidRPr="001D0C2F">
        <w:rPr>
          <w:b/>
          <w:bCs/>
        </w:rPr>
        <w:t>September 30, 2025:</w:t>
      </w:r>
      <w:r w:rsidRPr="001D0C2F">
        <w:t xml:space="preserve"> Client meeting where AWS upskilling was requested</w:t>
      </w:r>
    </w:p>
    <w:p w14:paraId="1EF61828" w14:textId="2A0063B6" w:rsidR="00A55872" w:rsidRPr="001D0C2F" w:rsidRDefault="00A55872" w:rsidP="004271F3">
      <w:pPr>
        <w:spacing w:after="160"/>
      </w:pPr>
      <w:r w:rsidRPr="001D0C2F">
        <w:rPr>
          <w:b/>
          <w:bCs/>
        </w:rPr>
        <w:t>October 1-2, 2025:</w:t>
      </w:r>
      <w:r w:rsidRPr="001D0C2F">
        <w:t xml:space="preserve"> Completed client-shared AWS video training and official AWS documentation study focusing on:</w:t>
      </w:r>
    </w:p>
    <w:p w14:paraId="62098175" w14:textId="01986DD2" w:rsidR="00A55872" w:rsidRPr="001D0C2F" w:rsidRDefault="00A55872" w:rsidP="004271F3">
      <w:pPr>
        <w:pStyle w:val="ListParagraph"/>
        <w:numPr>
          <w:ilvl w:val="0"/>
          <w:numId w:val="25"/>
        </w:numPr>
        <w:spacing w:after="160"/>
      </w:pPr>
      <w:r w:rsidRPr="001D0C2F">
        <w:t>AWS Amplify (Authentication &amp; Hosting)</w:t>
      </w:r>
    </w:p>
    <w:p w14:paraId="21B857EC" w14:textId="605FB7C1" w:rsidR="00A55872" w:rsidRPr="001D0C2F" w:rsidRDefault="00A55872" w:rsidP="004271F3">
      <w:pPr>
        <w:pStyle w:val="ListParagraph"/>
        <w:numPr>
          <w:ilvl w:val="0"/>
          <w:numId w:val="25"/>
        </w:numPr>
        <w:spacing w:after="160"/>
      </w:pPr>
      <w:r w:rsidRPr="001D0C2F">
        <w:t>Amazon Cognito (User management)</w:t>
      </w:r>
    </w:p>
    <w:p w14:paraId="3811BA39" w14:textId="1C2C4149" w:rsidR="00A55872" w:rsidRPr="001D0C2F" w:rsidRDefault="00A55872" w:rsidP="004271F3">
      <w:pPr>
        <w:pStyle w:val="ListParagraph"/>
        <w:numPr>
          <w:ilvl w:val="0"/>
          <w:numId w:val="25"/>
        </w:numPr>
        <w:spacing w:after="160"/>
      </w:pPr>
      <w:r w:rsidRPr="001D0C2F">
        <w:t>AWS Lambda (Serverless business logic)</w:t>
      </w:r>
    </w:p>
    <w:p w14:paraId="1B21ED1C" w14:textId="3F8A687C" w:rsidR="00A55872" w:rsidRPr="001D0C2F" w:rsidRDefault="00A55872" w:rsidP="004271F3">
      <w:pPr>
        <w:pStyle w:val="ListParagraph"/>
        <w:numPr>
          <w:ilvl w:val="0"/>
          <w:numId w:val="25"/>
        </w:numPr>
        <w:spacing w:after="160"/>
      </w:pPr>
      <w:r w:rsidRPr="001D0C2F">
        <w:t>DynamoDB (NoSQL database)</w:t>
      </w:r>
    </w:p>
    <w:p w14:paraId="7F91FAD3" w14:textId="301F62A8" w:rsidR="00A55872" w:rsidRPr="001D0C2F" w:rsidRDefault="00A55872" w:rsidP="004271F3">
      <w:pPr>
        <w:pStyle w:val="ListParagraph"/>
        <w:numPr>
          <w:ilvl w:val="0"/>
          <w:numId w:val="25"/>
        </w:numPr>
        <w:spacing w:after="160"/>
      </w:pPr>
      <w:r w:rsidRPr="001D0C2F">
        <w:t>API Gateway (REST API management)</w:t>
      </w:r>
    </w:p>
    <w:p w14:paraId="1E505E93" w14:textId="540751D4" w:rsidR="00A55872" w:rsidRPr="001D0C2F" w:rsidRDefault="00A55872" w:rsidP="004271F3">
      <w:pPr>
        <w:pStyle w:val="ListParagraph"/>
        <w:numPr>
          <w:ilvl w:val="0"/>
          <w:numId w:val="25"/>
        </w:numPr>
        <w:spacing w:after="160"/>
      </w:pPr>
      <w:r w:rsidRPr="001D0C2F">
        <w:t>LocalStack (Local AWS emulation)</w:t>
      </w:r>
    </w:p>
    <w:p w14:paraId="6599CA5F" w14:textId="1189B384" w:rsidR="00A55872" w:rsidRPr="001D0C2F" w:rsidRDefault="00A55872" w:rsidP="00A55872">
      <w:pPr>
        <w:spacing w:after="160" w:line="259" w:lineRule="auto"/>
      </w:pPr>
      <w:r w:rsidRPr="001D0C2F">
        <w:rPr>
          <w:b/>
          <w:bCs/>
        </w:rPr>
        <w:t>October 6, 2025:</w:t>
      </w:r>
      <w:r w:rsidRPr="001D0C2F">
        <w:t xml:space="preserve"> Additional tutorial video review and supplementary research on:</w:t>
      </w:r>
    </w:p>
    <w:p w14:paraId="57F5804B" w14:textId="29845647" w:rsidR="00A55872" w:rsidRPr="001D0C2F" w:rsidRDefault="00A55872" w:rsidP="004271F3">
      <w:pPr>
        <w:pStyle w:val="ListParagraph"/>
        <w:numPr>
          <w:ilvl w:val="0"/>
          <w:numId w:val="26"/>
        </w:numPr>
        <w:spacing w:after="160"/>
      </w:pPr>
      <w:r w:rsidRPr="001D0C2F">
        <w:t>Hosting configurations</w:t>
      </w:r>
    </w:p>
    <w:p w14:paraId="004798AA" w14:textId="6D340111" w:rsidR="00A55872" w:rsidRPr="001D0C2F" w:rsidRDefault="00A55872" w:rsidP="004271F3">
      <w:pPr>
        <w:pStyle w:val="ListParagraph"/>
        <w:numPr>
          <w:ilvl w:val="0"/>
          <w:numId w:val="26"/>
        </w:numPr>
        <w:spacing w:after="160"/>
      </w:pPr>
      <w:r w:rsidRPr="001D0C2F">
        <w:t>Authentication flows</w:t>
      </w:r>
    </w:p>
    <w:p w14:paraId="55B855F2" w14:textId="5C2AE835" w:rsidR="00A55872" w:rsidRPr="001D0C2F" w:rsidRDefault="00A55872" w:rsidP="004271F3">
      <w:pPr>
        <w:pStyle w:val="ListParagraph"/>
        <w:numPr>
          <w:ilvl w:val="0"/>
          <w:numId w:val="26"/>
        </w:numPr>
        <w:spacing w:after="160"/>
      </w:pPr>
      <w:r w:rsidRPr="001D0C2F">
        <w:t>API integration patterns</w:t>
      </w:r>
    </w:p>
    <w:p w14:paraId="1A0101AD" w14:textId="2A6F17A3" w:rsidR="00A55872" w:rsidRPr="001D0C2F" w:rsidRDefault="37269E51" w:rsidP="004271F3">
      <w:pPr>
        <w:pStyle w:val="ListParagraph"/>
        <w:numPr>
          <w:ilvl w:val="0"/>
          <w:numId w:val="26"/>
        </w:numPr>
        <w:spacing w:after="160"/>
      </w:pPr>
      <w:r>
        <w:t>Cloud service architectur</w:t>
      </w:r>
      <w:r w:rsidR="62DD021F">
        <w:t>e</w:t>
      </w:r>
    </w:p>
    <w:p w14:paraId="515923A2" w14:textId="77777777" w:rsidR="004271F3" w:rsidRDefault="004271F3" w:rsidP="004271F3">
      <w:pPr>
        <w:spacing w:after="160"/>
      </w:pPr>
    </w:p>
    <w:p w14:paraId="2141E109" w14:textId="77777777" w:rsidR="004271F3" w:rsidRDefault="004271F3" w:rsidP="004271F3">
      <w:pPr>
        <w:spacing w:after="160"/>
      </w:pPr>
    </w:p>
    <w:p w14:paraId="271E50D1" w14:textId="77777777" w:rsidR="004271F3" w:rsidRDefault="004271F3" w:rsidP="004271F3">
      <w:pPr>
        <w:spacing w:after="160"/>
      </w:pPr>
    </w:p>
    <w:p w14:paraId="4B055E78" w14:textId="77777777" w:rsidR="004271F3" w:rsidRDefault="004271F3" w:rsidP="004271F3">
      <w:pPr>
        <w:spacing w:after="160"/>
      </w:pPr>
    </w:p>
    <w:p w14:paraId="086EE44B" w14:textId="77777777" w:rsidR="004271F3" w:rsidRPr="001D0C2F" w:rsidRDefault="004271F3" w:rsidP="004271F3">
      <w:pPr>
        <w:spacing w:after="160"/>
      </w:pPr>
    </w:p>
    <w:p w14:paraId="33AA1394" w14:textId="53F250AE" w:rsidR="00A55872" w:rsidRPr="001D0C2F" w:rsidRDefault="00A55872" w:rsidP="00A55872">
      <w:pPr>
        <w:spacing w:after="160" w:line="259" w:lineRule="auto"/>
        <w:rPr>
          <w:sz w:val="26"/>
          <w:szCs w:val="26"/>
        </w:rPr>
      </w:pPr>
      <w:r w:rsidRPr="001D0C2F">
        <w:rPr>
          <w:b/>
          <w:bCs/>
          <w:sz w:val="26"/>
          <w:szCs w:val="26"/>
        </w:rPr>
        <w:lastRenderedPageBreak/>
        <w:t>Practical AWS Implementation</w:t>
      </w:r>
    </w:p>
    <w:p w14:paraId="75F09391" w14:textId="51FC28FA" w:rsidR="00A55872" w:rsidRPr="001D0C2F" w:rsidRDefault="00A55872" w:rsidP="00A55872">
      <w:pPr>
        <w:spacing w:after="160" w:line="259" w:lineRule="auto"/>
      </w:pPr>
      <w:r w:rsidRPr="001D0C2F">
        <w:rPr>
          <w:b/>
          <w:bCs/>
        </w:rPr>
        <w:t xml:space="preserve">October </w:t>
      </w:r>
      <w:r w:rsidR="6D6B4549" w:rsidRPr="001D0C2F">
        <w:rPr>
          <w:b/>
        </w:rPr>
        <w:t>7</w:t>
      </w:r>
      <w:r w:rsidRPr="001D0C2F">
        <w:rPr>
          <w:b/>
          <w:bCs/>
        </w:rPr>
        <w:t>, 2025:</w:t>
      </w:r>
      <w:r w:rsidR="00777A71">
        <w:rPr>
          <w:b/>
          <w:bCs/>
        </w:rPr>
        <w:t xml:space="preserve"> </w:t>
      </w:r>
      <w:r w:rsidRPr="001D0C2F">
        <w:t>Created experimental GitHub repository</w:t>
      </w:r>
    </w:p>
    <w:p w14:paraId="7F82611F" w14:textId="07A4AB9C" w:rsidR="00A55872" w:rsidRPr="001D0C2F" w:rsidRDefault="00A55872" w:rsidP="00A55872">
      <w:pPr>
        <w:spacing w:after="160" w:line="259" w:lineRule="auto"/>
      </w:pPr>
      <w:r w:rsidRPr="001D0C2F">
        <w:rPr>
          <w:b/>
          <w:bCs/>
        </w:rPr>
        <w:t>Repository:</w:t>
      </w:r>
      <w:r w:rsidR="00777A71">
        <w:rPr>
          <w:b/>
          <w:bCs/>
        </w:rPr>
        <w:t xml:space="preserve"> </w:t>
      </w:r>
      <w:hyperlink r:id="rId73" w:history="1">
        <w:r w:rsidR="00777A71" w:rsidRPr="001D0C2F">
          <w:rPr>
            <w:rStyle w:val="Hyperlink"/>
          </w:rPr>
          <w:t>https://github.com/Pukarojha/wildrydes-site.git</w:t>
        </w:r>
      </w:hyperlink>
    </w:p>
    <w:p w14:paraId="47D4EDEE" w14:textId="6C896461" w:rsidR="00A55872" w:rsidRPr="001D0C2F" w:rsidRDefault="00A55872" w:rsidP="00A55872">
      <w:pPr>
        <w:spacing w:after="160" w:line="259" w:lineRule="auto"/>
      </w:pPr>
      <w:r w:rsidRPr="001D0C2F">
        <w:rPr>
          <w:b/>
          <w:bCs/>
        </w:rPr>
        <w:t>Purpose:</w:t>
      </w:r>
    </w:p>
    <w:p w14:paraId="4EB88D1D" w14:textId="05C54E98" w:rsidR="00A55872" w:rsidRPr="001D0C2F" w:rsidRDefault="00A55872" w:rsidP="00C17DA6">
      <w:pPr>
        <w:pStyle w:val="ListParagraph"/>
        <w:numPr>
          <w:ilvl w:val="0"/>
          <w:numId w:val="27"/>
        </w:numPr>
        <w:spacing w:after="160" w:line="259" w:lineRule="auto"/>
      </w:pPr>
      <w:r w:rsidRPr="001D0C2F">
        <w:t>Safe environment for AWS service testing</w:t>
      </w:r>
    </w:p>
    <w:p w14:paraId="190A8095" w14:textId="0EF74B28" w:rsidR="00A55872" w:rsidRPr="001D0C2F" w:rsidRDefault="00A55872" w:rsidP="00C17DA6">
      <w:pPr>
        <w:pStyle w:val="ListParagraph"/>
        <w:numPr>
          <w:ilvl w:val="0"/>
          <w:numId w:val="27"/>
        </w:numPr>
        <w:spacing w:after="160" w:line="259" w:lineRule="auto"/>
      </w:pPr>
      <w:r w:rsidRPr="001D0C2F">
        <w:t>Practice deployments without affecting main project</w:t>
      </w:r>
    </w:p>
    <w:p w14:paraId="42F38EF3" w14:textId="4BBF0EEB" w:rsidR="00A55872" w:rsidRPr="001D0C2F" w:rsidRDefault="00A55872" w:rsidP="00C17DA6">
      <w:pPr>
        <w:pStyle w:val="ListParagraph"/>
        <w:numPr>
          <w:ilvl w:val="0"/>
          <w:numId w:val="27"/>
        </w:numPr>
        <w:spacing w:after="160" w:line="259" w:lineRule="auto"/>
      </w:pPr>
      <w:r w:rsidRPr="001D0C2F">
        <w:t>Configuration testing</w:t>
      </w:r>
    </w:p>
    <w:p w14:paraId="14BFCA4F" w14:textId="6B2BBFEF" w:rsidR="00A55872" w:rsidRPr="001D0C2F" w:rsidRDefault="00A55872" w:rsidP="00C17DA6">
      <w:pPr>
        <w:pStyle w:val="ListParagraph"/>
        <w:numPr>
          <w:ilvl w:val="0"/>
          <w:numId w:val="27"/>
        </w:numPr>
        <w:spacing w:after="160" w:line="259" w:lineRule="auto"/>
      </w:pPr>
      <w:r w:rsidRPr="001D0C2F">
        <w:t>Service connection validation</w:t>
      </w:r>
    </w:p>
    <w:p w14:paraId="32D7AD80" w14:textId="75EC2B26" w:rsidR="00A55872" w:rsidRPr="001D0C2F" w:rsidRDefault="00A55872" w:rsidP="00A55872">
      <w:pPr>
        <w:spacing w:after="160" w:line="259" w:lineRule="auto"/>
      </w:pPr>
      <w:r w:rsidRPr="001D0C2F">
        <w:rPr>
          <w:b/>
          <w:bCs/>
        </w:rPr>
        <w:t>October 9, 2025:</w:t>
      </w:r>
      <w:r w:rsidRPr="001D0C2F">
        <w:t xml:space="preserve"> </w:t>
      </w:r>
      <w:r w:rsidR="002C505F" w:rsidRPr="001D0C2F">
        <w:t>Breakthrough</w:t>
      </w:r>
      <w:r w:rsidRPr="001D0C2F">
        <w:t xml:space="preserve"> - successful </w:t>
      </w:r>
      <w:r w:rsidR="00265E0D">
        <w:t xml:space="preserve">test </w:t>
      </w:r>
      <w:r w:rsidRPr="001D0C2F">
        <w:t>deployment achieved</w:t>
      </w:r>
    </w:p>
    <w:p w14:paraId="2A72706B" w14:textId="59AE1B53" w:rsidR="00B73ACC" w:rsidRPr="001D0C2F" w:rsidRDefault="00B73ACC" w:rsidP="00B73ACC">
      <w:pPr>
        <w:spacing w:after="160" w:line="259" w:lineRule="auto"/>
        <w:rPr>
          <w:sz w:val="26"/>
          <w:szCs w:val="26"/>
        </w:rPr>
      </w:pPr>
      <w:r w:rsidRPr="001D0C2F">
        <w:rPr>
          <w:b/>
          <w:bCs/>
          <w:sz w:val="26"/>
          <w:szCs w:val="26"/>
        </w:rPr>
        <w:t>Google Maps API Research</w:t>
      </w:r>
    </w:p>
    <w:p w14:paraId="135F4939" w14:textId="5FD04689" w:rsidR="00B73ACC" w:rsidRPr="001D0C2F" w:rsidRDefault="00B73ACC" w:rsidP="00B73ACC">
      <w:pPr>
        <w:spacing w:after="160" w:line="259" w:lineRule="auto"/>
      </w:pPr>
      <w:r w:rsidRPr="001D0C2F">
        <w:rPr>
          <w:b/>
          <w:bCs/>
        </w:rPr>
        <w:t>Date:</w:t>
      </w:r>
      <w:r>
        <w:rPr>
          <w:b/>
          <w:bCs/>
        </w:rPr>
        <w:t xml:space="preserve"> </w:t>
      </w:r>
      <w:r w:rsidRPr="001D0C2F">
        <w:t>October 11, 2025</w:t>
      </w:r>
    </w:p>
    <w:p w14:paraId="4988BD43" w14:textId="68287F95" w:rsidR="00B73ACC" w:rsidRPr="001D0C2F" w:rsidRDefault="00B73ACC" w:rsidP="00B73ACC">
      <w:pPr>
        <w:spacing w:after="160" w:line="259" w:lineRule="auto"/>
      </w:pPr>
      <w:r w:rsidRPr="001D0C2F">
        <w:rPr>
          <w:b/>
          <w:bCs/>
        </w:rPr>
        <w:t>Areas Explored:</w:t>
      </w:r>
    </w:p>
    <w:p w14:paraId="1DD19DF7" w14:textId="2AD2A36B" w:rsidR="00B73ACC" w:rsidRPr="001D0C2F" w:rsidRDefault="00B73ACC" w:rsidP="00C17DA6">
      <w:pPr>
        <w:pStyle w:val="ListParagraph"/>
        <w:numPr>
          <w:ilvl w:val="0"/>
          <w:numId w:val="28"/>
        </w:numPr>
        <w:spacing w:after="160" w:line="259" w:lineRule="auto"/>
      </w:pPr>
      <w:r w:rsidRPr="001D0C2F">
        <w:t>API key management and security</w:t>
      </w:r>
    </w:p>
    <w:p w14:paraId="0DA5D26B" w14:textId="3C4740B0" w:rsidR="00B73ACC" w:rsidRPr="001D0C2F" w:rsidRDefault="00B73ACC" w:rsidP="00C17DA6">
      <w:pPr>
        <w:pStyle w:val="ListParagraph"/>
        <w:numPr>
          <w:ilvl w:val="0"/>
          <w:numId w:val="28"/>
        </w:numPr>
        <w:spacing w:after="160" w:line="259" w:lineRule="auto"/>
      </w:pPr>
      <w:r w:rsidRPr="001D0C2F">
        <w:t>Marker placement and customization</w:t>
      </w:r>
    </w:p>
    <w:p w14:paraId="2D860380" w14:textId="5947E84B" w:rsidR="00B73ACC" w:rsidRPr="001D0C2F" w:rsidRDefault="00B73ACC" w:rsidP="00C17DA6">
      <w:pPr>
        <w:pStyle w:val="ListParagraph"/>
        <w:numPr>
          <w:ilvl w:val="0"/>
          <w:numId w:val="28"/>
        </w:numPr>
        <w:spacing w:after="160" w:line="259" w:lineRule="auto"/>
      </w:pPr>
      <w:r w:rsidRPr="001D0C2F">
        <w:t>Dynamic route generation</w:t>
      </w:r>
    </w:p>
    <w:p w14:paraId="09411AEC" w14:textId="4CFB4028" w:rsidR="00B73ACC" w:rsidRPr="001D0C2F" w:rsidRDefault="00B73ACC" w:rsidP="00C17DA6">
      <w:pPr>
        <w:pStyle w:val="ListParagraph"/>
        <w:numPr>
          <w:ilvl w:val="0"/>
          <w:numId w:val="28"/>
        </w:numPr>
        <w:spacing w:after="160" w:line="259" w:lineRule="auto"/>
      </w:pPr>
      <w:r w:rsidRPr="001D0C2F">
        <w:t>Geolocation features</w:t>
      </w:r>
    </w:p>
    <w:p w14:paraId="21B285E9" w14:textId="4EA89251" w:rsidR="00B73ACC" w:rsidRPr="001D0C2F" w:rsidRDefault="00B73ACC" w:rsidP="00C17DA6">
      <w:pPr>
        <w:pStyle w:val="ListParagraph"/>
        <w:numPr>
          <w:ilvl w:val="0"/>
          <w:numId w:val="28"/>
        </w:numPr>
        <w:spacing w:after="160" w:line="259" w:lineRule="auto"/>
      </w:pPr>
      <w:r w:rsidRPr="001D0C2F">
        <w:t>Distance calculations</w:t>
      </w:r>
    </w:p>
    <w:p w14:paraId="58C7FBA2" w14:textId="09802D02" w:rsidR="00B73ACC" w:rsidRPr="001D0C2F" w:rsidRDefault="00B73ACC" w:rsidP="00C17DA6">
      <w:pPr>
        <w:pStyle w:val="ListParagraph"/>
        <w:numPr>
          <w:ilvl w:val="0"/>
          <w:numId w:val="28"/>
        </w:numPr>
        <w:spacing w:after="160" w:line="259" w:lineRule="auto"/>
      </w:pPr>
      <w:r w:rsidRPr="001D0C2F">
        <w:t>Place search functionality</w:t>
      </w:r>
    </w:p>
    <w:p w14:paraId="0B0D5457" w14:textId="7EA4DE51" w:rsidR="00B73ACC" w:rsidRPr="001D0C2F" w:rsidRDefault="00B73ACC" w:rsidP="00C17DA6">
      <w:pPr>
        <w:pStyle w:val="ListParagraph"/>
        <w:numPr>
          <w:ilvl w:val="0"/>
          <w:numId w:val="28"/>
        </w:numPr>
        <w:spacing w:after="160" w:line="259" w:lineRule="auto"/>
      </w:pPr>
      <w:r w:rsidRPr="001D0C2F">
        <w:t>Directions API integration</w:t>
      </w:r>
    </w:p>
    <w:p w14:paraId="763A7111" w14:textId="290B4085" w:rsidR="00B73ACC" w:rsidRPr="001D0C2F" w:rsidRDefault="00B73ACC" w:rsidP="00B73ACC">
      <w:pPr>
        <w:spacing w:after="160" w:line="259" w:lineRule="auto"/>
      </w:pPr>
      <w:r w:rsidRPr="001D0C2F">
        <w:rPr>
          <w:b/>
          <w:bCs/>
        </w:rPr>
        <w:t>Documentation Created:</w:t>
      </w:r>
    </w:p>
    <w:p w14:paraId="3B107EA1" w14:textId="5B301C79" w:rsidR="00B73ACC" w:rsidRPr="001D0C2F" w:rsidRDefault="00B73ACC" w:rsidP="00C17DA6">
      <w:pPr>
        <w:pStyle w:val="ListParagraph"/>
        <w:numPr>
          <w:ilvl w:val="0"/>
          <w:numId w:val="29"/>
        </w:numPr>
        <w:spacing w:after="160" w:line="259" w:lineRule="auto"/>
      </w:pPr>
      <w:r w:rsidRPr="001D0C2F">
        <w:t>Comprehensive research report: "Deployment of the app.docx"</w:t>
      </w:r>
    </w:p>
    <w:p w14:paraId="034CABD0" w14:textId="09175EFF" w:rsidR="00B73ACC" w:rsidRPr="001D0C2F" w:rsidRDefault="00B73ACC" w:rsidP="00C17DA6">
      <w:pPr>
        <w:pStyle w:val="ListParagraph"/>
        <w:numPr>
          <w:ilvl w:val="0"/>
          <w:numId w:val="29"/>
        </w:numPr>
        <w:spacing w:after="160" w:line="259" w:lineRule="auto"/>
      </w:pPr>
      <w:r w:rsidRPr="001D0C2F">
        <w:t>Google Maps API integration notes</w:t>
      </w:r>
    </w:p>
    <w:p w14:paraId="2F67FDE4" w14:textId="4431C3B0" w:rsidR="00B73ACC" w:rsidRPr="001D0C2F" w:rsidRDefault="00B73ACC" w:rsidP="00C17DA6">
      <w:pPr>
        <w:pStyle w:val="ListParagraph"/>
        <w:numPr>
          <w:ilvl w:val="0"/>
          <w:numId w:val="29"/>
        </w:numPr>
        <w:spacing w:after="160" w:line="259" w:lineRule="auto"/>
      </w:pPr>
      <w:r w:rsidRPr="001D0C2F">
        <w:t>Code examples and best practices</w:t>
      </w:r>
    </w:p>
    <w:p w14:paraId="31B1FAEC" w14:textId="15E1C303" w:rsidR="00266D28" w:rsidRDefault="00B73ACC" w:rsidP="00C17DA6">
      <w:pPr>
        <w:pStyle w:val="ListParagraph"/>
        <w:numPr>
          <w:ilvl w:val="0"/>
          <w:numId w:val="29"/>
        </w:numPr>
        <w:spacing w:after="160" w:line="259" w:lineRule="auto"/>
      </w:pPr>
      <w:r w:rsidRPr="001D0C2F">
        <w:t>Links to experimental repositories</w:t>
      </w:r>
    </w:p>
    <w:p w14:paraId="7BB06B4B" w14:textId="2EFC11A4" w:rsidR="002808BA" w:rsidRPr="001D0C2F" w:rsidRDefault="002808BA" w:rsidP="002808BA">
      <w:pPr>
        <w:spacing w:after="160" w:line="259" w:lineRule="auto"/>
        <w:rPr>
          <w:sz w:val="26"/>
          <w:szCs w:val="26"/>
        </w:rPr>
      </w:pPr>
      <w:r w:rsidRPr="001D0C2F">
        <w:rPr>
          <w:b/>
          <w:bCs/>
          <w:sz w:val="26"/>
          <w:szCs w:val="26"/>
        </w:rPr>
        <w:t>Backend Architecture</w:t>
      </w:r>
    </w:p>
    <w:p w14:paraId="594923EC" w14:textId="72A86C0D" w:rsidR="002808BA" w:rsidRPr="001D0C2F" w:rsidRDefault="002808BA" w:rsidP="002808BA">
      <w:pPr>
        <w:spacing w:after="160" w:line="259" w:lineRule="auto"/>
      </w:pPr>
      <w:r w:rsidRPr="001D0C2F">
        <w:rPr>
          <w:b/>
          <w:bCs/>
        </w:rPr>
        <w:t>Existing Backend Structure:</w:t>
      </w:r>
    </w:p>
    <w:p w14:paraId="5DB1E56E" w14:textId="6AF79D3B" w:rsidR="002808BA" w:rsidRPr="001D0C2F" w:rsidRDefault="002808BA" w:rsidP="002808BA">
      <w:pPr>
        <w:spacing w:after="160" w:line="259" w:lineRule="auto"/>
      </w:pPr>
      <w:r w:rsidRPr="001D0C2F">
        <w:t>The server folder contains a Python-based backend with:</w:t>
      </w:r>
    </w:p>
    <w:p w14:paraId="0CBB9617" w14:textId="2CA098FA" w:rsidR="002808BA" w:rsidRPr="001D0C2F" w:rsidRDefault="002808BA" w:rsidP="002808BA">
      <w:pPr>
        <w:spacing w:after="160" w:line="259" w:lineRule="auto"/>
      </w:pPr>
      <w:r w:rsidRPr="001D0C2F">
        <w:rPr>
          <w:b/>
          <w:bCs/>
        </w:rPr>
        <w:t>AWS Lambda Functions:</w:t>
      </w:r>
      <w:r>
        <w:rPr>
          <w:b/>
          <w:bCs/>
        </w:rPr>
        <w:t xml:space="preserve"> </w:t>
      </w:r>
    </w:p>
    <w:p w14:paraId="13799DC4" w14:textId="1E9F85B4" w:rsidR="002808BA" w:rsidRPr="001D0C2F" w:rsidRDefault="002808BA" w:rsidP="00C17DA6">
      <w:pPr>
        <w:pStyle w:val="ListParagraph"/>
        <w:numPr>
          <w:ilvl w:val="1"/>
          <w:numId w:val="30"/>
        </w:numPr>
        <w:spacing w:after="160" w:line="259" w:lineRule="auto"/>
      </w:pPr>
      <w:r w:rsidRPr="001D0C2F">
        <w:t>`alert_listener` - Weather alert processing</w:t>
      </w:r>
    </w:p>
    <w:p w14:paraId="3BA61E87" w14:textId="3FE39F65" w:rsidR="002808BA" w:rsidRPr="001D0C2F" w:rsidRDefault="002808BA" w:rsidP="00C17DA6">
      <w:pPr>
        <w:pStyle w:val="ListParagraph"/>
        <w:numPr>
          <w:ilvl w:val="1"/>
          <w:numId w:val="30"/>
        </w:numPr>
        <w:spacing w:after="160" w:line="259" w:lineRule="auto"/>
      </w:pPr>
      <w:r w:rsidRPr="001D0C2F">
        <w:t>`cleanup` - Data cleanup operations</w:t>
      </w:r>
    </w:p>
    <w:p w14:paraId="6EEDEEF7" w14:textId="777CBF8A" w:rsidR="002808BA" w:rsidRPr="001D0C2F" w:rsidRDefault="002808BA" w:rsidP="00C17DA6">
      <w:pPr>
        <w:pStyle w:val="ListParagraph"/>
        <w:numPr>
          <w:ilvl w:val="1"/>
          <w:numId w:val="30"/>
        </w:numPr>
        <w:spacing w:after="160" w:line="259" w:lineRule="auto"/>
      </w:pPr>
      <w:r w:rsidRPr="001D0C2F">
        <w:t>`poll_alerts` - Active alert monitoring</w:t>
      </w:r>
    </w:p>
    <w:p w14:paraId="38F57656" w14:textId="78C15E9D" w:rsidR="002808BA" w:rsidRPr="001D0C2F" w:rsidRDefault="002808BA" w:rsidP="00C17DA6">
      <w:pPr>
        <w:pStyle w:val="ListParagraph"/>
        <w:numPr>
          <w:ilvl w:val="1"/>
          <w:numId w:val="30"/>
        </w:numPr>
        <w:spacing w:after="160" w:line="259" w:lineRule="auto"/>
      </w:pPr>
      <w:r w:rsidRPr="001D0C2F">
        <w:t>`search` - Location search functionality</w:t>
      </w:r>
    </w:p>
    <w:p w14:paraId="3BC99DC7" w14:textId="7FF6C327" w:rsidR="002808BA" w:rsidRPr="001D0C2F" w:rsidRDefault="002808BA" w:rsidP="00C17DA6">
      <w:pPr>
        <w:pStyle w:val="ListParagraph"/>
        <w:numPr>
          <w:ilvl w:val="1"/>
          <w:numId w:val="30"/>
        </w:numPr>
        <w:spacing w:after="160" w:line="259" w:lineRule="auto"/>
      </w:pPr>
      <w:r w:rsidRPr="001D0C2F">
        <w:lastRenderedPageBreak/>
        <w:t>`zone_backfill` - Weather zone data population</w:t>
      </w:r>
    </w:p>
    <w:p w14:paraId="3E2FB56D" w14:textId="1FA66A50" w:rsidR="002808BA" w:rsidRPr="001D0C2F" w:rsidRDefault="002808BA" w:rsidP="00C17DA6">
      <w:pPr>
        <w:pStyle w:val="ListParagraph"/>
        <w:numPr>
          <w:ilvl w:val="1"/>
          <w:numId w:val="30"/>
        </w:numPr>
        <w:spacing w:after="160" w:line="259" w:lineRule="auto"/>
      </w:pPr>
      <w:r w:rsidRPr="001D0C2F">
        <w:t>`zone_listener` - Zone update monitoring</w:t>
      </w:r>
    </w:p>
    <w:p w14:paraId="474FF24F" w14:textId="43BAC598" w:rsidR="002808BA" w:rsidRPr="001D0C2F" w:rsidRDefault="002808BA" w:rsidP="002808BA">
      <w:pPr>
        <w:spacing w:after="160" w:line="259" w:lineRule="auto"/>
      </w:pPr>
      <w:r w:rsidRPr="001D0C2F">
        <w:rPr>
          <w:b/>
          <w:bCs/>
        </w:rPr>
        <w:t>Library Modules:</w:t>
      </w:r>
    </w:p>
    <w:p w14:paraId="610FA720" w14:textId="29BD72D7" w:rsidR="002808BA" w:rsidRPr="001D0C2F" w:rsidRDefault="002808BA" w:rsidP="00C17DA6">
      <w:pPr>
        <w:pStyle w:val="ListParagraph"/>
        <w:numPr>
          <w:ilvl w:val="1"/>
          <w:numId w:val="31"/>
        </w:numPr>
        <w:spacing w:after="160" w:line="259" w:lineRule="auto"/>
      </w:pPr>
      <w:r w:rsidRPr="001D0C2F">
        <w:t>`WeatherAlertModel.py` - Data model for weather alerts</w:t>
      </w:r>
    </w:p>
    <w:p w14:paraId="308B5C14" w14:textId="72257458" w:rsidR="002808BA" w:rsidRPr="001D0C2F" w:rsidRDefault="002808BA" w:rsidP="00C17DA6">
      <w:pPr>
        <w:pStyle w:val="ListParagraph"/>
        <w:numPr>
          <w:ilvl w:val="1"/>
          <w:numId w:val="31"/>
        </w:numPr>
        <w:spacing w:after="160" w:line="259" w:lineRule="auto"/>
      </w:pPr>
      <w:r w:rsidRPr="001D0C2F">
        <w:t>`alert_service.py` - Alert business logic</w:t>
      </w:r>
    </w:p>
    <w:p w14:paraId="6D5842DB" w14:textId="0DE886CB" w:rsidR="002808BA" w:rsidRPr="001D0C2F" w:rsidRDefault="002808BA" w:rsidP="00C17DA6">
      <w:pPr>
        <w:pStyle w:val="ListParagraph"/>
        <w:numPr>
          <w:ilvl w:val="1"/>
          <w:numId w:val="31"/>
        </w:numPr>
        <w:spacing w:after="160" w:line="259" w:lineRule="auto"/>
      </w:pPr>
      <w:r w:rsidRPr="001D0C2F">
        <w:t>`dynamo_client.py` - DynamoDB interface</w:t>
      </w:r>
    </w:p>
    <w:p w14:paraId="6E09B25C" w14:textId="1E7D46EA" w:rsidR="002808BA" w:rsidRPr="001D0C2F" w:rsidRDefault="002808BA" w:rsidP="00C17DA6">
      <w:pPr>
        <w:pStyle w:val="ListParagraph"/>
        <w:numPr>
          <w:ilvl w:val="1"/>
          <w:numId w:val="31"/>
        </w:numPr>
        <w:spacing w:after="160" w:line="259" w:lineRule="auto"/>
      </w:pPr>
      <w:r w:rsidRPr="001D0C2F">
        <w:t>`http_client.py` - HTTP request handling</w:t>
      </w:r>
    </w:p>
    <w:p w14:paraId="050C555B" w14:textId="47EDD9B4" w:rsidR="002808BA" w:rsidRPr="001D0C2F" w:rsidRDefault="002808BA" w:rsidP="00C17DA6">
      <w:pPr>
        <w:pStyle w:val="ListParagraph"/>
        <w:numPr>
          <w:ilvl w:val="1"/>
          <w:numId w:val="31"/>
        </w:numPr>
        <w:spacing w:after="160" w:line="259" w:lineRule="auto"/>
      </w:pPr>
      <w:r w:rsidRPr="001D0C2F">
        <w:t>`noaa_client.py` - NOAA API integration</w:t>
      </w:r>
    </w:p>
    <w:p w14:paraId="4533471F" w14:textId="78E9BA90" w:rsidR="002808BA" w:rsidRPr="001D0C2F" w:rsidRDefault="002808BA" w:rsidP="00C17DA6">
      <w:pPr>
        <w:pStyle w:val="ListParagraph"/>
        <w:numPr>
          <w:ilvl w:val="1"/>
          <w:numId w:val="31"/>
        </w:numPr>
        <w:spacing w:after="160" w:line="259" w:lineRule="auto"/>
      </w:pPr>
      <w:r w:rsidRPr="001D0C2F">
        <w:t>`s3_client.py` - S3 storage operations</w:t>
      </w:r>
    </w:p>
    <w:p w14:paraId="5B3C398A" w14:textId="1A0D435E" w:rsidR="002808BA" w:rsidRPr="001D0C2F" w:rsidRDefault="002808BA" w:rsidP="00C17DA6">
      <w:pPr>
        <w:pStyle w:val="ListParagraph"/>
        <w:numPr>
          <w:ilvl w:val="1"/>
          <w:numId w:val="31"/>
        </w:numPr>
        <w:spacing w:after="160" w:line="259" w:lineRule="auto"/>
      </w:pPr>
      <w:r w:rsidRPr="001D0C2F">
        <w:t>`sqs_client.py` - Message queue operations</w:t>
      </w:r>
    </w:p>
    <w:p w14:paraId="137C8374" w14:textId="5B09E18D" w:rsidR="002808BA" w:rsidRPr="001D0C2F" w:rsidRDefault="002808BA" w:rsidP="00C17DA6">
      <w:pPr>
        <w:pStyle w:val="ListParagraph"/>
        <w:numPr>
          <w:ilvl w:val="1"/>
          <w:numId w:val="31"/>
        </w:numPr>
        <w:spacing w:after="160" w:line="259" w:lineRule="auto"/>
      </w:pPr>
      <w:r w:rsidRPr="001D0C2F">
        <w:t>`zone_service.py` - Weather zone management</w:t>
      </w:r>
    </w:p>
    <w:p w14:paraId="2ACBC14C" w14:textId="1E771FF9" w:rsidR="002808BA" w:rsidRPr="001D0C2F" w:rsidRDefault="002808BA" w:rsidP="002808BA">
      <w:pPr>
        <w:spacing w:after="160" w:line="259" w:lineRule="auto"/>
      </w:pPr>
      <w:r>
        <w:rPr>
          <w:b/>
          <w:bCs/>
        </w:rPr>
        <w:t>I</w:t>
      </w:r>
      <w:r w:rsidRPr="001D0C2F">
        <w:rPr>
          <w:b/>
          <w:bCs/>
        </w:rPr>
        <w:t>nfrastructure as Code:</w:t>
      </w:r>
    </w:p>
    <w:p w14:paraId="65C35760" w14:textId="262BC38E" w:rsidR="002808BA" w:rsidRPr="001D0C2F" w:rsidRDefault="002808BA" w:rsidP="00C17DA6">
      <w:pPr>
        <w:pStyle w:val="ListParagraph"/>
        <w:numPr>
          <w:ilvl w:val="1"/>
          <w:numId w:val="32"/>
        </w:numPr>
        <w:spacing w:after="160" w:line="259" w:lineRule="auto"/>
      </w:pPr>
      <w:r w:rsidRPr="001D0C2F">
        <w:t>Terraform configurations for local and production environments</w:t>
      </w:r>
    </w:p>
    <w:p w14:paraId="11FBE4C1" w14:textId="61C4F7F7" w:rsidR="002808BA" w:rsidRPr="001D0C2F" w:rsidRDefault="002808BA" w:rsidP="00C17DA6">
      <w:pPr>
        <w:pStyle w:val="ListParagraph"/>
        <w:numPr>
          <w:ilvl w:val="1"/>
          <w:numId w:val="32"/>
        </w:numPr>
        <w:spacing w:after="160" w:line="259" w:lineRule="auto"/>
      </w:pPr>
      <w:r w:rsidRPr="001D0C2F">
        <w:t>Resource definitions for Lambda, DynamoDB, S3, SQS</w:t>
      </w:r>
    </w:p>
    <w:p w14:paraId="697FA723" w14:textId="63D6464E" w:rsidR="00266D28" w:rsidRPr="00DC671B" w:rsidRDefault="002808BA" w:rsidP="00C17DA6">
      <w:pPr>
        <w:pStyle w:val="ListParagraph"/>
        <w:numPr>
          <w:ilvl w:val="1"/>
          <w:numId w:val="32"/>
        </w:numPr>
        <w:rPr>
          <w:rFonts w:ascii="Arial" w:eastAsia="Arial" w:hAnsi="Arial" w:cs="Arial"/>
          <w:color w:val="000000" w:themeColor="text1"/>
        </w:rPr>
      </w:pPr>
      <w:r w:rsidRPr="001D0C2F">
        <w:t>Automated deployment scripts</w:t>
      </w:r>
    </w:p>
    <w:p w14:paraId="57A46229" w14:textId="0C1CD3F9" w:rsidR="00DC671B" w:rsidRPr="001D0C2F" w:rsidRDefault="00DC671B" w:rsidP="00DC671B">
      <w:pPr>
        <w:spacing w:after="160" w:line="259" w:lineRule="auto"/>
        <w:rPr>
          <w:sz w:val="26"/>
          <w:szCs w:val="26"/>
        </w:rPr>
      </w:pPr>
      <w:r w:rsidRPr="001D0C2F">
        <w:rPr>
          <w:b/>
          <w:bCs/>
          <w:sz w:val="26"/>
          <w:szCs w:val="26"/>
        </w:rPr>
        <w:t>Integration Planning</w:t>
      </w:r>
    </w:p>
    <w:p w14:paraId="60023425" w14:textId="6D291A33" w:rsidR="00DC671B" w:rsidRPr="001D0C2F" w:rsidRDefault="00DC671B" w:rsidP="00DC671B">
      <w:pPr>
        <w:spacing w:after="160" w:line="259" w:lineRule="auto"/>
      </w:pPr>
      <w:r w:rsidRPr="001D0C2F">
        <w:rPr>
          <w:b/>
          <w:bCs/>
        </w:rPr>
        <w:t>Frontend-Backend Connection Strategy:</w:t>
      </w:r>
    </w:p>
    <w:p w14:paraId="4F975CFC" w14:textId="03D49BDC" w:rsidR="00DC671B" w:rsidRPr="001D0C2F" w:rsidRDefault="00DC671B" w:rsidP="00DC671B">
      <w:pPr>
        <w:spacing w:after="160" w:line="259" w:lineRule="auto"/>
      </w:pPr>
      <w:r w:rsidRPr="001D0C2F">
        <w:t xml:space="preserve">1. </w:t>
      </w:r>
      <w:r w:rsidRPr="001D0C2F">
        <w:rPr>
          <w:b/>
          <w:bCs/>
        </w:rPr>
        <w:t>Authentication Flow:</w:t>
      </w:r>
    </w:p>
    <w:p w14:paraId="7CD71ED0" w14:textId="363061F2" w:rsidR="00DC671B" w:rsidRPr="001D0C2F" w:rsidRDefault="00DC671B" w:rsidP="00C17DA6">
      <w:pPr>
        <w:pStyle w:val="ListParagraph"/>
        <w:numPr>
          <w:ilvl w:val="1"/>
          <w:numId w:val="33"/>
        </w:numPr>
        <w:spacing w:after="160" w:line="259" w:lineRule="auto"/>
      </w:pPr>
      <w:r w:rsidRPr="001D0C2F">
        <w:t>Frontend: React Native auth screens</w:t>
      </w:r>
    </w:p>
    <w:p w14:paraId="63C607A6" w14:textId="1B39F77E" w:rsidR="00DC671B" w:rsidRPr="001D0C2F" w:rsidRDefault="00DC671B" w:rsidP="00C17DA6">
      <w:pPr>
        <w:pStyle w:val="ListParagraph"/>
        <w:numPr>
          <w:ilvl w:val="1"/>
          <w:numId w:val="33"/>
        </w:numPr>
        <w:spacing w:after="160" w:line="259" w:lineRule="auto"/>
      </w:pPr>
      <w:r w:rsidRPr="001D0C2F">
        <w:t>Backend: Amazon Cognito user pools</w:t>
      </w:r>
    </w:p>
    <w:p w14:paraId="55905C86" w14:textId="20EDE06F" w:rsidR="00DC671B" w:rsidRPr="001D0C2F" w:rsidRDefault="00DC671B" w:rsidP="00C17DA6">
      <w:pPr>
        <w:pStyle w:val="ListParagraph"/>
        <w:numPr>
          <w:ilvl w:val="1"/>
          <w:numId w:val="33"/>
        </w:numPr>
        <w:spacing w:after="160" w:line="259" w:lineRule="auto"/>
      </w:pPr>
      <w:r w:rsidRPr="001D0C2F">
        <w:t>Token management: AWS Amplify SDK integration</w:t>
      </w:r>
    </w:p>
    <w:p w14:paraId="1E3A690F" w14:textId="37875396" w:rsidR="00DC671B" w:rsidRPr="001D0C2F" w:rsidRDefault="00DC671B" w:rsidP="00DC671B">
      <w:pPr>
        <w:spacing w:after="160" w:line="259" w:lineRule="auto"/>
      </w:pPr>
      <w:r w:rsidRPr="001D0C2F">
        <w:t xml:space="preserve">2. </w:t>
      </w:r>
      <w:r w:rsidRPr="001D0C2F">
        <w:rPr>
          <w:b/>
          <w:bCs/>
        </w:rPr>
        <w:t>Weather Data Flow:</w:t>
      </w:r>
    </w:p>
    <w:p w14:paraId="41DD18E6" w14:textId="3C27E843" w:rsidR="00DC671B" w:rsidRPr="001D0C2F" w:rsidRDefault="00DC671B" w:rsidP="00C17DA6">
      <w:pPr>
        <w:pStyle w:val="ListParagraph"/>
        <w:numPr>
          <w:ilvl w:val="1"/>
          <w:numId w:val="34"/>
        </w:numPr>
        <w:spacing w:after="160" w:line="259" w:lineRule="auto"/>
      </w:pPr>
      <w:r w:rsidRPr="001D0C2F">
        <w:t>Frontend: Map screen weather overlay</w:t>
      </w:r>
    </w:p>
    <w:p w14:paraId="5A110F16" w14:textId="081BEBD8" w:rsidR="00DC671B" w:rsidRPr="001D0C2F" w:rsidRDefault="00DC671B" w:rsidP="00C17DA6">
      <w:pPr>
        <w:pStyle w:val="ListParagraph"/>
        <w:numPr>
          <w:ilvl w:val="1"/>
          <w:numId w:val="34"/>
        </w:numPr>
        <w:spacing w:after="160" w:line="259" w:lineRule="auto"/>
      </w:pPr>
      <w:r w:rsidRPr="001D0C2F">
        <w:t>Backend: Lambda functions → NOAA API → DynamoDB caching</w:t>
      </w:r>
    </w:p>
    <w:p w14:paraId="5966EDDD" w14:textId="6FD03CD9" w:rsidR="00DC671B" w:rsidRPr="001D0C2F" w:rsidRDefault="00DC671B" w:rsidP="00C17DA6">
      <w:pPr>
        <w:pStyle w:val="ListParagraph"/>
        <w:numPr>
          <w:ilvl w:val="1"/>
          <w:numId w:val="34"/>
        </w:numPr>
        <w:spacing w:after="160" w:line="259" w:lineRule="auto"/>
      </w:pPr>
      <w:r w:rsidRPr="001D0C2F">
        <w:t>Real-time updates: WebSocket or polling mechanism</w:t>
      </w:r>
    </w:p>
    <w:p w14:paraId="5CC021FB" w14:textId="397F7DF5" w:rsidR="00DC671B" w:rsidRPr="001D0C2F" w:rsidRDefault="00DC671B" w:rsidP="00DC671B">
      <w:pPr>
        <w:spacing w:after="160" w:line="259" w:lineRule="auto"/>
      </w:pPr>
      <w:r w:rsidRPr="001D0C2F">
        <w:t xml:space="preserve">3. </w:t>
      </w:r>
      <w:r w:rsidRPr="001D0C2F">
        <w:rPr>
          <w:b/>
          <w:bCs/>
        </w:rPr>
        <w:t>User Preferences:</w:t>
      </w:r>
    </w:p>
    <w:p w14:paraId="51E48D33" w14:textId="4C886338" w:rsidR="00DC671B" w:rsidRPr="001D0C2F" w:rsidRDefault="00DC671B" w:rsidP="00C17DA6">
      <w:pPr>
        <w:pStyle w:val="ListParagraph"/>
        <w:numPr>
          <w:ilvl w:val="1"/>
          <w:numId w:val="35"/>
        </w:numPr>
        <w:spacing w:after="160" w:line="259" w:lineRule="auto"/>
      </w:pPr>
      <w:r w:rsidRPr="001D0C2F">
        <w:t>Frontend: Settings screens</w:t>
      </w:r>
    </w:p>
    <w:p w14:paraId="4809B066" w14:textId="17106E47" w:rsidR="00DC671B" w:rsidRPr="001D0C2F" w:rsidRDefault="00DC671B" w:rsidP="00C17DA6">
      <w:pPr>
        <w:pStyle w:val="ListParagraph"/>
        <w:numPr>
          <w:ilvl w:val="1"/>
          <w:numId w:val="35"/>
        </w:numPr>
        <w:spacing w:after="160" w:line="259" w:lineRule="auto"/>
      </w:pPr>
      <w:r w:rsidRPr="001D0C2F">
        <w:t>Backend: DynamoDB user preferences table</w:t>
      </w:r>
    </w:p>
    <w:p w14:paraId="4FDF2A41" w14:textId="4152A7B4" w:rsidR="00DC671B" w:rsidRPr="001D0C2F" w:rsidRDefault="00DC671B" w:rsidP="00C17DA6">
      <w:pPr>
        <w:pStyle w:val="ListParagraph"/>
        <w:numPr>
          <w:ilvl w:val="1"/>
          <w:numId w:val="35"/>
        </w:numPr>
        <w:spacing w:after="160" w:line="259" w:lineRule="auto"/>
      </w:pPr>
      <w:r w:rsidRPr="001D0C2F">
        <w:t>Sync: On settings change and app launch</w:t>
      </w:r>
    </w:p>
    <w:p w14:paraId="671137DF" w14:textId="3AD59C4B" w:rsidR="00407F97" w:rsidRPr="001D0C2F" w:rsidRDefault="00407F97" w:rsidP="00407F97">
      <w:pPr>
        <w:spacing w:after="160" w:line="259" w:lineRule="auto"/>
        <w:rPr>
          <w:sz w:val="26"/>
          <w:szCs w:val="26"/>
        </w:rPr>
      </w:pPr>
      <w:r w:rsidRPr="001D0C2F">
        <w:rPr>
          <w:b/>
          <w:bCs/>
          <w:sz w:val="26"/>
          <w:szCs w:val="26"/>
        </w:rPr>
        <w:t>Technical Achievements</w:t>
      </w:r>
    </w:p>
    <w:p w14:paraId="1A9948C5" w14:textId="059FE045" w:rsidR="00407F97" w:rsidRPr="001D0C2F" w:rsidRDefault="00407F97" w:rsidP="00407F97">
      <w:pPr>
        <w:spacing w:after="160" w:line="259" w:lineRule="auto"/>
      </w:pPr>
      <w:r w:rsidRPr="001D0C2F">
        <w:rPr>
          <w:b/>
          <w:bCs/>
        </w:rPr>
        <w:t>Knowledge Gained:</w:t>
      </w:r>
    </w:p>
    <w:p w14:paraId="0589707B" w14:textId="51726E54" w:rsidR="00407F97" w:rsidRPr="001D0C2F" w:rsidRDefault="00407F97" w:rsidP="00C17DA6">
      <w:pPr>
        <w:pStyle w:val="ListParagraph"/>
        <w:numPr>
          <w:ilvl w:val="1"/>
          <w:numId w:val="36"/>
        </w:numPr>
        <w:spacing w:after="160" w:line="259" w:lineRule="auto"/>
      </w:pPr>
      <w:r w:rsidRPr="001D0C2F">
        <w:t>Cloud-based serverless architecture</w:t>
      </w:r>
    </w:p>
    <w:p w14:paraId="04ACDA08" w14:textId="7B3D60F6" w:rsidR="00407F97" w:rsidRPr="001D0C2F" w:rsidRDefault="00407F97" w:rsidP="00C17DA6">
      <w:pPr>
        <w:pStyle w:val="ListParagraph"/>
        <w:numPr>
          <w:ilvl w:val="1"/>
          <w:numId w:val="36"/>
        </w:numPr>
        <w:spacing w:after="160" w:line="259" w:lineRule="auto"/>
      </w:pPr>
      <w:r w:rsidRPr="001D0C2F">
        <w:lastRenderedPageBreak/>
        <w:t>AWS service integration patterns</w:t>
      </w:r>
    </w:p>
    <w:p w14:paraId="763512FC" w14:textId="15565DA8" w:rsidR="00407F97" w:rsidRPr="001D0C2F" w:rsidRDefault="00407F97" w:rsidP="00C17DA6">
      <w:pPr>
        <w:pStyle w:val="ListParagraph"/>
        <w:numPr>
          <w:ilvl w:val="1"/>
          <w:numId w:val="36"/>
        </w:numPr>
        <w:spacing w:after="160" w:line="259" w:lineRule="auto"/>
      </w:pPr>
      <w:r w:rsidRPr="001D0C2F">
        <w:t>Authentication and authorization flows</w:t>
      </w:r>
    </w:p>
    <w:p w14:paraId="6D264295" w14:textId="3E984609" w:rsidR="00407F97" w:rsidRPr="001D0C2F" w:rsidRDefault="00407F97" w:rsidP="00C17DA6">
      <w:pPr>
        <w:pStyle w:val="ListParagraph"/>
        <w:numPr>
          <w:ilvl w:val="1"/>
          <w:numId w:val="36"/>
        </w:numPr>
        <w:spacing w:after="160" w:line="259" w:lineRule="auto"/>
      </w:pPr>
      <w:r w:rsidRPr="001D0C2F">
        <w:t>NoSQL database design</w:t>
      </w:r>
    </w:p>
    <w:p w14:paraId="6FD543D7" w14:textId="4BAC4B62" w:rsidR="00407F97" w:rsidRPr="001D0C2F" w:rsidRDefault="00407F97" w:rsidP="00C17DA6">
      <w:pPr>
        <w:pStyle w:val="ListParagraph"/>
        <w:numPr>
          <w:ilvl w:val="1"/>
          <w:numId w:val="36"/>
        </w:numPr>
        <w:spacing w:after="160" w:line="259" w:lineRule="auto"/>
      </w:pPr>
      <w:r w:rsidRPr="001D0C2F">
        <w:t>API Gateway configuration</w:t>
      </w:r>
    </w:p>
    <w:p w14:paraId="50FCFFE4" w14:textId="568EC617" w:rsidR="00266D28" w:rsidRDefault="373E3FCE" w:rsidP="00C17DA6">
      <w:pPr>
        <w:pStyle w:val="ListParagraph"/>
        <w:numPr>
          <w:ilvl w:val="1"/>
          <w:numId w:val="36"/>
        </w:numPr>
        <w:spacing w:after="160" w:line="259" w:lineRule="auto"/>
      </w:pPr>
      <w:r>
        <w:t>Infrastructure as Code with Terraform</w:t>
      </w:r>
    </w:p>
    <w:p w14:paraId="15A8FCED" w14:textId="5427D388" w:rsidR="00776123" w:rsidRDefault="6D6B4549" w:rsidP="00776123">
      <w:pPr>
        <w:pStyle w:val="Heading2"/>
        <w:rPr>
          <w:rFonts w:ascii="Arial" w:eastAsia="Arial" w:hAnsi="Arial" w:cs="Arial"/>
          <w:color w:val="000000" w:themeColor="text1"/>
        </w:rPr>
      </w:pPr>
      <w:bookmarkStart w:id="120" w:name="_Toc212293615"/>
      <w:r>
        <w:t xml:space="preserve">Appendix </w:t>
      </w:r>
      <w:r w:rsidR="00776123">
        <w:t>F: Challenges and solutions</w:t>
      </w:r>
      <w:bookmarkEnd w:id="120"/>
    </w:p>
    <w:p w14:paraId="1E24A1C4" w14:textId="437719F3" w:rsidR="00776123" w:rsidRPr="006874CD" w:rsidRDefault="003D364C" w:rsidP="003D364C">
      <w:r>
        <w:rPr>
          <w:b/>
          <w:bCs/>
        </w:rPr>
        <w:t xml:space="preserve">1. </w:t>
      </w:r>
      <w:r w:rsidR="00776123" w:rsidRPr="003D364C">
        <w:rPr>
          <w:b/>
          <w:bCs/>
        </w:rPr>
        <w:t>Technology Stack Discrepancies</w:t>
      </w:r>
    </w:p>
    <w:p w14:paraId="0D75AF7B" w14:textId="42086678" w:rsidR="00776123" w:rsidRPr="006874CD" w:rsidRDefault="00776123" w:rsidP="00776123">
      <w:r w:rsidRPr="006874CD">
        <w:rPr>
          <w:b/>
          <w:bCs/>
        </w:rPr>
        <w:t>Challenge:</w:t>
      </w:r>
      <w:r w:rsidRPr="006874CD">
        <w:t xml:space="preserve"> Mismatch between client's requirement document (JavaScript/Node.js) and actual codebase (TypeScript/Python)</w:t>
      </w:r>
    </w:p>
    <w:p w14:paraId="1913370D" w14:textId="14DDF268" w:rsidR="00776123" w:rsidRPr="006874CD" w:rsidRDefault="3F950E78" w:rsidP="00776123">
      <w:r w:rsidRPr="60CCF812">
        <w:rPr>
          <w:b/>
          <w:bCs/>
        </w:rPr>
        <w:t>Discovery Date:</w:t>
      </w:r>
      <w:r>
        <w:t xml:space="preserve"> September 18-20, 2025</w:t>
      </w:r>
    </w:p>
    <w:p w14:paraId="07F7CDF5" w14:textId="3C7FC732" w:rsidR="00776123" w:rsidRPr="006874CD" w:rsidRDefault="00776123" w:rsidP="00776123">
      <w:r w:rsidRPr="006874CD">
        <w:rPr>
          <w:b/>
          <w:bCs/>
        </w:rPr>
        <w:t>Impact:</w:t>
      </w:r>
    </w:p>
    <w:p w14:paraId="48A4E56D" w14:textId="3D3006C9" w:rsidR="00776123" w:rsidRPr="006874CD" w:rsidRDefault="00776123" w:rsidP="00C17DA6">
      <w:pPr>
        <w:pStyle w:val="ListParagraph"/>
        <w:numPr>
          <w:ilvl w:val="1"/>
          <w:numId w:val="37"/>
        </w:numPr>
      </w:pPr>
      <w:r w:rsidRPr="006874CD">
        <w:t>Team unfamiliarity with TypeScript</w:t>
      </w:r>
    </w:p>
    <w:p w14:paraId="790273FD" w14:textId="415D493B" w:rsidR="00776123" w:rsidRPr="006874CD" w:rsidRDefault="00776123" w:rsidP="00C17DA6">
      <w:pPr>
        <w:pStyle w:val="ListParagraph"/>
        <w:numPr>
          <w:ilvl w:val="1"/>
          <w:numId w:val="37"/>
        </w:numPr>
      </w:pPr>
      <w:r w:rsidRPr="006874CD">
        <w:t>Potential learning curve affecting timeline</w:t>
      </w:r>
    </w:p>
    <w:p w14:paraId="2B3EEA5A" w14:textId="3D29E141" w:rsidR="00776123" w:rsidRPr="006874CD" w:rsidRDefault="00776123" w:rsidP="00C17DA6">
      <w:pPr>
        <w:pStyle w:val="ListParagraph"/>
        <w:numPr>
          <w:ilvl w:val="1"/>
          <w:numId w:val="37"/>
        </w:numPr>
      </w:pPr>
      <w:r w:rsidRPr="006874CD">
        <w:t>Code conversion requirements</w:t>
      </w:r>
    </w:p>
    <w:p w14:paraId="27B142A8" w14:textId="7907F5C1" w:rsidR="00776123" w:rsidRPr="006874CD" w:rsidRDefault="00776123" w:rsidP="00776123">
      <w:r w:rsidRPr="006874CD">
        <w:rPr>
          <w:b/>
          <w:bCs/>
        </w:rPr>
        <w:t>Solution:</w:t>
      </w:r>
    </w:p>
    <w:p w14:paraId="5656F734" w14:textId="4EA38F34" w:rsidR="00776123" w:rsidRPr="006874CD" w:rsidRDefault="00776123" w:rsidP="00C17DA6">
      <w:pPr>
        <w:pStyle w:val="ListParagraph"/>
        <w:numPr>
          <w:ilvl w:val="1"/>
          <w:numId w:val="38"/>
        </w:numPr>
      </w:pPr>
      <w:r w:rsidRPr="006874CD">
        <w:t>Meeting scheduled with client technical team (Sept 24, 2025)</w:t>
      </w:r>
    </w:p>
    <w:p w14:paraId="61566D5D" w14:textId="125423F6" w:rsidR="00776123" w:rsidRPr="006874CD" w:rsidRDefault="00776123" w:rsidP="00C17DA6">
      <w:pPr>
        <w:pStyle w:val="ListParagraph"/>
        <w:numPr>
          <w:ilvl w:val="1"/>
          <w:numId w:val="38"/>
        </w:numPr>
      </w:pPr>
      <w:r w:rsidRPr="006874CD">
        <w:t>Client agreed to JavaScript implementation</w:t>
      </w:r>
    </w:p>
    <w:p w14:paraId="4BAE8311" w14:textId="5B0A2A0B" w:rsidR="00776123" w:rsidRPr="006874CD" w:rsidRDefault="00776123" w:rsidP="00C17DA6">
      <w:pPr>
        <w:pStyle w:val="ListParagraph"/>
        <w:numPr>
          <w:ilvl w:val="1"/>
          <w:numId w:val="38"/>
        </w:numPr>
      </w:pPr>
      <w:r w:rsidRPr="006874CD">
        <w:t>Focus shifted to feature development rather than language learning</w:t>
      </w:r>
    </w:p>
    <w:p w14:paraId="00E70DCE" w14:textId="7E9FC104" w:rsidR="00776123" w:rsidRPr="006874CD" w:rsidRDefault="00776123" w:rsidP="00C17DA6">
      <w:pPr>
        <w:pStyle w:val="ListParagraph"/>
        <w:numPr>
          <w:ilvl w:val="1"/>
          <w:numId w:val="38"/>
        </w:numPr>
      </w:pPr>
      <w:r w:rsidRPr="006874CD">
        <w:t>Conversion strategy established</w:t>
      </w:r>
    </w:p>
    <w:p w14:paraId="6B95D086" w14:textId="0DD4DA21" w:rsidR="00776123" w:rsidRPr="006874CD" w:rsidRDefault="00776123" w:rsidP="00776123">
      <w:r w:rsidRPr="006874CD">
        <w:rPr>
          <w:b/>
          <w:bCs/>
        </w:rPr>
        <w:t>Outcome:</w:t>
      </w:r>
      <w:r w:rsidRPr="006874CD">
        <w:t xml:space="preserve"> Team proceeded with JavaScript implementation, maintaining productivity</w:t>
      </w:r>
    </w:p>
    <w:p w14:paraId="1DA9B9E9" w14:textId="6A856748" w:rsidR="00776123" w:rsidRPr="006874CD" w:rsidRDefault="00CB14B8" w:rsidP="00CB14B8">
      <w:r>
        <w:rPr>
          <w:b/>
          <w:bCs/>
        </w:rPr>
        <w:t>2</w:t>
      </w:r>
      <w:r w:rsidR="003D364C">
        <w:rPr>
          <w:b/>
          <w:bCs/>
        </w:rPr>
        <w:t xml:space="preserve">. </w:t>
      </w:r>
      <w:r w:rsidR="00776123" w:rsidRPr="00CB14B8">
        <w:rPr>
          <w:b/>
          <w:bCs/>
        </w:rPr>
        <w:t>Development Environment Issues</w:t>
      </w:r>
    </w:p>
    <w:p w14:paraId="2C165905" w14:textId="668258BA" w:rsidR="00776123" w:rsidRPr="006874CD" w:rsidRDefault="00776123" w:rsidP="00776123">
      <w:r w:rsidRPr="006874CD">
        <w:rPr>
          <w:b/>
          <w:bCs/>
        </w:rPr>
        <w:t>Challenge:</w:t>
      </w:r>
      <w:r w:rsidRPr="006874CD">
        <w:t xml:space="preserve"> Expo build errors </w:t>
      </w:r>
      <w:r w:rsidR="007D0625">
        <w:t xml:space="preserve">are </w:t>
      </w:r>
      <w:r w:rsidRPr="006874CD">
        <w:t>preventing application launch</w:t>
      </w:r>
    </w:p>
    <w:p w14:paraId="0A0F1C2F" w14:textId="46375DB2" w:rsidR="00776123" w:rsidRPr="006874CD" w:rsidRDefault="00776123" w:rsidP="00776123">
      <w:r w:rsidRPr="006874CD">
        <w:rPr>
          <w:b/>
          <w:bCs/>
        </w:rPr>
        <w:t>Discovery Date:</w:t>
      </w:r>
      <w:r w:rsidR="00330C26">
        <w:rPr>
          <w:b/>
          <w:bCs/>
        </w:rPr>
        <w:t xml:space="preserve"> </w:t>
      </w:r>
      <w:r w:rsidRPr="006874CD">
        <w:t>September 20, 2025</w:t>
      </w:r>
    </w:p>
    <w:p w14:paraId="00B8DAF8" w14:textId="41DE16D1" w:rsidR="00776123" w:rsidRPr="006874CD" w:rsidRDefault="00776123" w:rsidP="00776123">
      <w:r w:rsidRPr="006874CD">
        <w:rPr>
          <w:b/>
          <w:bCs/>
        </w:rPr>
        <w:lastRenderedPageBreak/>
        <w:t>Details:</w:t>
      </w:r>
    </w:p>
    <w:p w14:paraId="4EB50FCB" w14:textId="55107D60" w:rsidR="00776123" w:rsidRPr="006874CD" w:rsidRDefault="00776123" w:rsidP="00C17DA6">
      <w:pPr>
        <w:pStyle w:val="ListParagraph"/>
        <w:numPr>
          <w:ilvl w:val="1"/>
          <w:numId w:val="39"/>
        </w:numPr>
      </w:pPr>
      <w:r w:rsidRPr="006874CD">
        <w:t>Landing page loaded successfully</w:t>
      </w:r>
    </w:p>
    <w:p w14:paraId="132BC554" w14:textId="660EBE05" w:rsidR="00776123" w:rsidRPr="006874CD" w:rsidRDefault="00776123" w:rsidP="00C17DA6">
      <w:pPr>
        <w:pStyle w:val="ListParagraph"/>
        <w:numPr>
          <w:ilvl w:val="1"/>
          <w:numId w:val="39"/>
        </w:numPr>
      </w:pPr>
      <w:r w:rsidRPr="006874CD">
        <w:t>Login functionality not working</w:t>
      </w:r>
    </w:p>
    <w:p w14:paraId="113DD9A5" w14:textId="558CDD11" w:rsidR="00776123" w:rsidRPr="006874CD" w:rsidRDefault="00776123" w:rsidP="00C17DA6">
      <w:pPr>
        <w:pStyle w:val="ListParagraph"/>
        <w:numPr>
          <w:ilvl w:val="1"/>
          <w:numId w:val="39"/>
        </w:numPr>
      </w:pPr>
      <w:r w:rsidRPr="006874CD">
        <w:t>Navigation errors</w:t>
      </w:r>
    </w:p>
    <w:p w14:paraId="0CD35647" w14:textId="13B34FB1" w:rsidR="00776123" w:rsidRPr="006874CD" w:rsidRDefault="00776123" w:rsidP="00C17DA6">
      <w:pPr>
        <w:pStyle w:val="ListParagraph"/>
        <w:numPr>
          <w:ilvl w:val="1"/>
          <w:numId w:val="39"/>
        </w:numPr>
      </w:pPr>
      <w:r w:rsidRPr="006874CD">
        <w:t>Package version conflicts</w:t>
      </w:r>
    </w:p>
    <w:p w14:paraId="2B754EEA" w14:textId="489EAC74" w:rsidR="00776123" w:rsidRPr="006874CD" w:rsidRDefault="00776123" w:rsidP="00776123">
      <w:r w:rsidRPr="006874CD">
        <w:rPr>
          <w:b/>
          <w:bCs/>
        </w:rPr>
        <w:t>Solution Process:</w:t>
      </w:r>
    </w:p>
    <w:p w14:paraId="4E61256C" w14:textId="6B2FD15E" w:rsidR="00776123" w:rsidRPr="006874CD" w:rsidRDefault="00776123" w:rsidP="00C17DA6">
      <w:pPr>
        <w:pStyle w:val="ListParagraph"/>
        <w:numPr>
          <w:ilvl w:val="0"/>
          <w:numId w:val="40"/>
        </w:numPr>
      </w:pPr>
      <w:r w:rsidRPr="006874CD">
        <w:t>Analyzed error messages and stack traces</w:t>
      </w:r>
    </w:p>
    <w:p w14:paraId="7FE585D5" w14:textId="205D15A9" w:rsidR="00776123" w:rsidRPr="006874CD" w:rsidRDefault="00776123" w:rsidP="00C17DA6">
      <w:pPr>
        <w:pStyle w:val="ListParagraph"/>
        <w:numPr>
          <w:ilvl w:val="0"/>
          <w:numId w:val="40"/>
        </w:numPr>
      </w:pPr>
      <w:r w:rsidRPr="006874CD">
        <w:t>Researched solutions on Stack Overflow</w:t>
      </w:r>
    </w:p>
    <w:p w14:paraId="234C4846" w14:textId="4CBD717E" w:rsidR="00776123" w:rsidRPr="006874CD" w:rsidRDefault="00776123" w:rsidP="00C17DA6">
      <w:pPr>
        <w:pStyle w:val="ListParagraph"/>
        <w:numPr>
          <w:ilvl w:val="0"/>
          <w:numId w:val="40"/>
        </w:numPr>
      </w:pPr>
      <w:r w:rsidRPr="006874CD">
        <w:t>Identified package version incompatibilities</w:t>
      </w:r>
    </w:p>
    <w:p w14:paraId="407D5DB3" w14:textId="0AD9BE9A" w:rsidR="00776123" w:rsidRPr="006874CD" w:rsidRDefault="00776123" w:rsidP="00C17DA6">
      <w:pPr>
        <w:pStyle w:val="ListParagraph"/>
        <w:numPr>
          <w:ilvl w:val="0"/>
          <w:numId w:val="40"/>
        </w:numPr>
      </w:pPr>
      <w:r w:rsidRPr="006874CD">
        <w:t>Updated package.json dependencies</w:t>
      </w:r>
    </w:p>
    <w:p w14:paraId="248085AE" w14:textId="603EA901" w:rsidR="00776123" w:rsidRPr="006874CD" w:rsidRDefault="00776123" w:rsidP="00C17DA6">
      <w:pPr>
        <w:pStyle w:val="ListParagraph"/>
        <w:numPr>
          <w:ilvl w:val="0"/>
          <w:numId w:val="40"/>
        </w:numPr>
      </w:pPr>
      <w:r w:rsidRPr="006874CD">
        <w:t>Cleared node_modules and reinstalled</w:t>
      </w:r>
    </w:p>
    <w:p w14:paraId="0061451D" w14:textId="60A77809" w:rsidR="00776123" w:rsidRPr="006874CD" w:rsidRDefault="00776123" w:rsidP="00C17DA6">
      <w:pPr>
        <w:pStyle w:val="ListParagraph"/>
        <w:numPr>
          <w:ilvl w:val="0"/>
          <w:numId w:val="40"/>
        </w:numPr>
      </w:pPr>
      <w:r w:rsidRPr="006874CD">
        <w:t>Rebuilt application</w:t>
      </w:r>
    </w:p>
    <w:p w14:paraId="0DF25DCE" w14:textId="3171CBFD" w:rsidR="00776123" w:rsidRPr="006874CD" w:rsidRDefault="00776123" w:rsidP="00776123">
      <w:r w:rsidRPr="006874CD">
        <w:rPr>
          <w:b/>
          <w:bCs/>
        </w:rPr>
        <w:t>Resolution Date:</w:t>
      </w:r>
      <w:r w:rsidRPr="006874CD">
        <w:t xml:space="preserve"> September 26, 2025</w:t>
      </w:r>
    </w:p>
    <w:p w14:paraId="34BB32B0" w14:textId="2C349B67" w:rsidR="00776123" w:rsidRPr="006874CD" w:rsidRDefault="00776123" w:rsidP="00776123">
      <w:r w:rsidRPr="006874CD">
        <w:rPr>
          <w:b/>
          <w:bCs/>
        </w:rPr>
        <w:t>Outcome:</w:t>
      </w:r>
      <w:r w:rsidR="002D72FB">
        <w:rPr>
          <w:b/>
          <w:bCs/>
        </w:rPr>
        <w:t xml:space="preserve"> </w:t>
      </w:r>
      <w:r w:rsidRPr="006874CD">
        <w:t>Stable development environment established for all team members</w:t>
      </w:r>
    </w:p>
    <w:p w14:paraId="3043C351" w14:textId="1701B164" w:rsidR="00776123" w:rsidRPr="006874CD" w:rsidRDefault="00776123" w:rsidP="00776123">
      <w:r w:rsidRPr="006874CD">
        <w:rPr>
          <w:b/>
          <w:bCs/>
        </w:rPr>
        <w:t>3</w:t>
      </w:r>
      <w:r w:rsidR="002C66E8">
        <w:rPr>
          <w:b/>
          <w:bCs/>
        </w:rPr>
        <w:t>.</w:t>
      </w:r>
      <w:r w:rsidRPr="006874CD">
        <w:rPr>
          <w:b/>
          <w:bCs/>
        </w:rPr>
        <w:t xml:space="preserve"> Figma Design Limitations</w:t>
      </w:r>
    </w:p>
    <w:p w14:paraId="0F09E73A" w14:textId="3E4B7153" w:rsidR="00776123" w:rsidRPr="006874CD" w:rsidRDefault="00776123" w:rsidP="00776123">
      <w:r w:rsidRPr="006874CD">
        <w:rPr>
          <w:b/>
          <w:bCs/>
        </w:rPr>
        <w:t>Challenges Identified:</w:t>
      </w:r>
    </w:p>
    <w:p w14:paraId="09F85A0A" w14:textId="1255939A" w:rsidR="00776123" w:rsidRPr="00424499" w:rsidRDefault="00424499" w:rsidP="00776123">
      <w:pPr>
        <w:rPr>
          <w:b/>
          <w:bCs/>
        </w:rPr>
      </w:pPr>
      <w:r w:rsidRPr="00424499">
        <w:rPr>
          <w:b/>
          <w:bCs/>
        </w:rPr>
        <w:t>a</w:t>
      </w:r>
      <w:r w:rsidR="00776123" w:rsidRPr="00424499">
        <w:rPr>
          <w:b/>
          <w:bCs/>
        </w:rPr>
        <w:t>. Non-Interactive Designs:</w:t>
      </w:r>
    </w:p>
    <w:p w14:paraId="17A2ED6E" w14:textId="3687B2B6" w:rsidR="00776123" w:rsidRPr="006874CD" w:rsidRDefault="00776123" w:rsidP="00C17DA6">
      <w:pPr>
        <w:pStyle w:val="ListParagraph"/>
        <w:numPr>
          <w:ilvl w:val="1"/>
          <w:numId w:val="41"/>
        </w:numPr>
      </w:pPr>
      <w:r w:rsidRPr="006874CD">
        <w:t xml:space="preserve">Figma files </w:t>
      </w:r>
      <w:r w:rsidR="00424499">
        <w:t xml:space="preserve">are </w:t>
      </w:r>
      <w:r w:rsidRPr="006874CD">
        <w:t>not interactive</w:t>
      </w:r>
    </w:p>
    <w:p w14:paraId="607B467D" w14:textId="342F2EEC" w:rsidR="00776123" w:rsidRPr="006874CD" w:rsidRDefault="00776123" w:rsidP="00C17DA6">
      <w:pPr>
        <w:pStyle w:val="ListParagraph"/>
        <w:numPr>
          <w:ilvl w:val="1"/>
          <w:numId w:val="41"/>
        </w:numPr>
      </w:pPr>
      <w:r w:rsidRPr="006874CD">
        <w:t xml:space="preserve">Difficult to understand </w:t>
      </w:r>
      <w:r w:rsidR="00424499">
        <w:t xml:space="preserve">the </w:t>
      </w:r>
      <w:r w:rsidRPr="006874CD">
        <w:t>complete user flow</w:t>
      </w:r>
    </w:p>
    <w:p w14:paraId="23845BA8" w14:textId="3B33256A" w:rsidR="00776123" w:rsidRPr="006874CD" w:rsidRDefault="00776123" w:rsidP="00C17DA6">
      <w:pPr>
        <w:pStyle w:val="ListParagraph"/>
        <w:numPr>
          <w:ilvl w:val="1"/>
          <w:numId w:val="41"/>
        </w:numPr>
      </w:pPr>
      <w:r w:rsidRPr="006874CD">
        <w:t>Screen connections unclear</w:t>
      </w:r>
    </w:p>
    <w:p w14:paraId="321E353C" w14:textId="77777777" w:rsidR="004271F3" w:rsidRDefault="004271F3" w:rsidP="004271F3"/>
    <w:p w14:paraId="36C8FD5A" w14:textId="77777777" w:rsidR="004271F3" w:rsidRPr="006874CD" w:rsidRDefault="004271F3" w:rsidP="004271F3"/>
    <w:p w14:paraId="27BD0098" w14:textId="46532E68" w:rsidR="00776123" w:rsidRPr="00424499" w:rsidRDefault="00424499" w:rsidP="00776123">
      <w:pPr>
        <w:rPr>
          <w:b/>
          <w:bCs/>
        </w:rPr>
      </w:pPr>
      <w:r w:rsidRPr="00424499">
        <w:rPr>
          <w:b/>
          <w:bCs/>
        </w:rPr>
        <w:lastRenderedPageBreak/>
        <w:t>b</w:t>
      </w:r>
      <w:r w:rsidR="00776123" w:rsidRPr="00424499">
        <w:rPr>
          <w:b/>
          <w:bCs/>
        </w:rPr>
        <w:t>. Incomplete Screens:</w:t>
      </w:r>
    </w:p>
    <w:p w14:paraId="18CC826A" w14:textId="2686344D" w:rsidR="00776123" w:rsidRPr="006874CD" w:rsidRDefault="00776123" w:rsidP="00C17DA6">
      <w:pPr>
        <w:pStyle w:val="ListParagraph"/>
        <w:numPr>
          <w:ilvl w:val="1"/>
          <w:numId w:val="42"/>
        </w:numPr>
      </w:pPr>
      <w:r w:rsidRPr="006874CD">
        <w:t xml:space="preserve">Policy screen </w:t>
      </w:r>
      <w:r w:rsidR="007D185C">
        <w:t xml:space="preserve">is </w:t>
      </w:r>
      <w:r w:rsidRPr="006874CD">
        <w:t>inaccurate</w:t>
      </w:r>
    </w:p>
    <w:p w14:paraId="78B3E303" w14:textId="08A497CD" w:rsidR="00776123" w:rsidRPr="006874CD" w:rsidRDefault="00776123" w:rsidP="00C17DA6">
      <w:pPr>
        <w:pStyle w:val="ListParagraph"/>
        <w:numPr>
          <w:ilvl w:val="1"/>
          <w:numId w:val="42"/>
        </w:numPr>
      </w:pPr>
      <w:r w:rsidRPr="006874CD">
        <w:t>Navigation bar missing in some designs</w:t>
      </w:r>
    </w:p>
    <w:p w14:paraId="5E70F5F6" w14:textId="2422979A" w:rsidR="00776123" w:rsidRPr="006874CD" w:rsidRDefault="3F950E78" w:rsidP="00C17DA6">
      <w:pPr>
        <w:pStyle w:val="ListParagraph"/>
        <w:numPr>
          <w:ilvl w:val="1"/>
          <w:numId w:val="42"/>
        </w:numPr>
      </w:pPr>
      <w:r>
        <w:t>Inconsistent design patterns</w:t>
      </w:r>
    </w:p>
    <w:p w14:paraId="2E98BF07" w14:textId="06093ADA" w:rsidR="00776123" w:rsidRPr="007D185C" w:rsidRDefault="007D185C" w:rsidP="00776123">
      <w:pPr>
        <w:rPr>
          <w:b/>
          <w:bCs/>
        </w:rPr>
      </w:pPr>
      <w:r w:rsidRPr="007D185C">
        <w:rPr>
          <w:b/>
          <w:bCs/>
        </w:rPr>
        <w:t>c</w:t>
      </w:r>
      <w:r w:rsidR="00776123" w:rsidRPr="007D185C">
        <w:rPr>
          <w:b/>
          <w:bCs/>
        </w:rPr>
        <w:t>. Design Updates During Development:</w:t>
      </w:r>
    </w:p>
    <w:p w14:paraId="34E52F28" w14:textId="2399A509" w:rsidR="00776123" w:rsidRPr="006874CD" w:rsidRDefault="00776123" w:rsidP="00C17DA6">
      <w:pPr>
        <w:pStyle w:val="ListParagraph"/>
        <w:numPr>
          <w:ilvl w:val="1"/>
          <w:numId w:val="43"/>
        </w:numPr>
      </w:pPr>
      <w:r w:rsidRPr="006874CD">
        <w:t>Map screens revised (early October)</w:t>
      </w:r>
    </w:p>
    <w:p w14:paraId="574EF389" w14:textId="3FF50550" w:rsidR="00776123" w:rsidRPr="006874CD" w:rsidRDefault="00776123" w:rsidP="00C17DA6">
      <w:pPr>
        <w:pStyle w:val="ListParagraph"/>
        <w:numPr>
          <w:ilvl w:val="1"/>
          <w:numId w:val="43"/>
        </w:numPr>
      </w:pPr>
      <w:r w:rsidRPr="006874CD">
        <w:t>Notification screens changed</w:t>
      </w:r>
    </w:p>
    <w:p w14:paraId="0AE1BF17" w14:textId="48DEF026" w:rsidR="00776123" w:rsidRPr="006874CD" w:rsidRDefault="00776123" w:rsidP="00C17DA6">
      <w:pPr>
        <w:pStyle w:val="ListParagraph"/>
        <w:numPr>
          <w:ilvl w:val="1"/>
          <w:numId w:val="43"/>
        </w:numPr>
      </w:pPr>
      <w:r w:rsidRPr="006874CD">
        <w:t>General settings screens updated</w:t>
      </w:r>
    </w:p>
    <w:p w14:paraId="116C938D" w14:textId="659F1953" w:rsidR="00776123" w:rsidRPr="006874CD" w:rsidRDefault="00776123" w:rsidP="00C17DA6">
      <w:pPr>
        <w:pStyle w:val="ListParagraph"/>
        <w:numPr>
          <w:ilvl w:val="1"/>
          <w:numId w:val="43"/>
        </w:numPr>
      </w:pPr>
      <w:r w:rsidRPr="006874CD">
        <w:t>Edit profile screen questions</w:t>
      </w:r>
    </w:p>
    <w:p w14:paraId="7E516379" w14:textId="0055CC1B" w:rsidR="00776123" w:rsidRPr="006874CD" w:rsidRDefault="00776123" w:rsidP="00776123">
      <w:r w:rsidRPr="006874CD">
        <w:rPr>
          <w:b/>
          <w:bCs/>
        </w:rPr>
        <w:t>Impact:</w:t>
      </w:r>
    </w:p>
    <w:p w14:paraId="13621CC2" w14:textId="091D2C44" w:rsidR="00776123" w:rsidRPr="006874CD" w:rsidRDefault="005A4BF1" w:rsidP="00C17DA6">
      <w:pPr>
        <w:pStyle w:val="ListParagraph"/>
        <w:numPr>
          <w:ilvl w:val="1"/>
          <w:numId w:val="44"/>
        </w:numPr>
      </w:pPr>
      <w:r w:rsidRPr="006874CD">
        <w:t>Implementation of</w:t>
      </w:r>
      <w:r w:rsidR="00776123" w:rsidRPr="006874CD">
        <w:t xml:space="preserve"> delays for affected screens</w:t>
      </w:r>
    </w:p>
    <w:p w14:paraId="35F6056F" w14:textId="04117933" w:rsidR="00776123" w:rsidRPr="006874CD" w:rsidRDefault="00776123" w:rsidP="00C17DA6">
      <w:pPr>
        <w:pStyle w:val="ListParagraph"/>
        <w:numPr>
          <w:ilvl w:val="1"/>
          <w:numId w:val="44"/>
        </w:numPr>
      </w:pPr>
      <w:r w:rsidRPr="006874CD">
        <w:t>Need to revisit completed work</w:t>
      </w:r>
    </w:p>
    <w:p w14:paraId="3A3B4DB0" w14:textId="08143BEC" w:rsidR="00776123" w:rsidRPr="006874CD" w:rsidRDefault="00776123" w:rsidP="00C17DA6">
      <w:pPr>
        <w:pStyle w:val="ListParagraph"/>
        <w:numPr>
          <w:ilvl w:val="1"/>
          <w:numId w:val="44"/>
        </w:numPr>
      </w:pPr>
      <w:r w:rsidRPr="006874CD">
        <w:t>Questions requiring client clarification</w:t>
      </w:r>
    </w:p>
    <w:p w14:paraId="3E9F0A16" w14:textId="0DCBCEB5" w:rsidR="00776123" w:rsidRPr="006874CD" w:rsidRDefault="00776123" w:rsidP="00776123">
      <w:r w:rsidRPr="006874CD">
        <w:rPr>
          <w:b/>
          <w:bCs/>
        </w:rPr>
        <w:t>Solution Approach:</w:t>
      </w:r>
    </w:p>
    <w:p w14:paraId="7652BED6" w14:textId="06AB23F9" w:rsidR="00776123" w:rsidRPr="006874CD" w:rsidRDefault="00776123" w:rsidP="00C17DA6">
      <w:pPr>
        <w:pStyle w:val="ListParagraph"/>
        <w:numPr>
          <w:ilvl w:val="1"/>
          <w:numId w:val="45"/>
        </w:numPr>
      </w:pPr>
      <w:r w:rsidRPr="006874CD">
        <w:t>Regular client meetings for clarification</w:t>
      </w:r>
    </w:p>
    <w:p w14:paraId="5F701791" w14:textId="3F56282F" w:rsidR="00776123" w:rsidRPr="006874CD" w:rsidRDefault="00776123" w:rsidP="00C17DA6">
      <w:pPr>
        <w:pStyle w:val="ListParagraph"/>
        <w:numPr>
          <w:ilvl w:val="1"/>
          <w:numId w:val="45"/>
        </w:numPr>
      </w:pPr>
      <w:r w:rsidRPr="006874CD">
        <w:t>Screenshot analysis and documentation</w:t>
      </w:r>
    </w:p>
    <w:p w14:paraId="6A451161" w14:textId="6C92159F" w:rsidR="00776123" w:rsidRPr="006874CD" w:rsidRDefault="00776123" w:rsidP="00C17DA6">
      <w:pPr>
        <w:pStyle w:val="ListParagraph"/>
        <w:numPr>
          <w:ilvl w:val="1"/>
          <w:numId w:val="45"/>
        </w:numPr>
      </w:pPr>
      <w:r w:rsidRPr="006874CD">
        <w:t>Team collaboration to interpret designs</w:t>
      </w:r>
    </w:p>
    <w:p w14:paraId="76B8B22B" w14:textId="307C1386" w:rsidR="00776123" w:rsidRPr="006874CD" w:rsidRDefault="00776123" w:rsidP="00C17DA6">
      <w:pPr>
        <w:pStyle w:val="ListParagraph"/>
        <w:numPr>
          <w:ilvl w:val="1"/>
          <w:numId w:val="45"/>
        </w:numPr>
      </w:pPr>
      <w:r w:rsidRPr="006874CD">
        <w:t>Flexible implementation allowing for changes</w:t>
      </w:r>
    </w:p>
    <w:p w14:paraId="312EA4E8" w14:textId="1216146A" w:rsidR="00776123" w:rsidRPr="006874CD" w:rsidRDefault="3F950E78" w:rsidP="00C17DA6">
      <w:pPr>
        <w:pStyle w:val="ListParagraph"/>
        <w:numPr>
          <w:ilvl w:val="1"/>
          <w:numId w:val="45"/>
        </w:numPr>
      </w:pPr>
      <w:r>
        <w:t>Client feedback integration (Sept 30, Oct 11 meetings)</w:t>
      </w:r>
    </w:p>
    <w:p w14:paraId="719F2DCF" w14:textId="3E100F55" w:rsidR="00776123" w:rsidRPr="006874CD" w:rsidRDefault="3F950E78" w:rsidP="00776123">
      <w:r w:rsidRPr="60CCF812">
        <w:rPr>
          <w:b/>
          <w:bCs/>
        </w:rPr>
        <w:t>Current Status:</w:t>
      </w:r>
      <w:r>
        <w:t xml:space="preserve"> Ongoing communication with client; some screens paused pending design finalization</w:t>
      </w:r>
      <w:r w:rsidR="433D24BB">
        <w:t>.</w:t>
      </w:r>
    </w:p>
    <w:p w14:paraId="4BCFB7FF" w14:textId="13F5B3B6" w:rsidR="00776123" w:rsidRPr="006874CD" w:rsidRDefault="00776123" w:rsidP="00776123">
      <w:r w:rsidRPr="006874CD">
        <w:rPr>
          <w:b/>
          <w:bCs/>
        </w:rPr>
        <w:t>4 Backend Understanding and Integration</w:t>
      </w:r>
    </w:p>
    <w:p w14:paraId="796059F3" w14:textId="2B8FD63F" w:rsidR="00776123" w:rsidRPr="006874CD" w:rsidRDefault="3F950E78" w:rsidP="00776123">
      <w:r w:rsidRPr="60CCF812">
        <w:rPr>
          <w:b/>
          <w:bCs/>
        </w:rPr>
        <w:t>Challenge:</w:t>
      </w:r>
      <w:r>
        <w:t xml:space="preserve"> Understanding complex AWS architecture and integration requirements</w:t>
      </w:r>
    </w:p>
    <w:p w14:paraId="0067C062" w14:textId="057D0855" w:rsidR="00776123" w:rsidRPr="006874CD" w:rsidRDefault="00776123" w:rsidP="00776123">
      <w:r w:rsidRPr="006874CD">
        <w:rPr>
          <w:b/>
          <w:bCs/>
        </w:rPr>
        <w:lastRenderedPageBreak/>
        <w:t>Initial Situation:</w:t>
      </w:r>
    </w:p>
    <w:p w14:paraId="274C21E1" w14:textId="70FEA8CB" w:rsidR="00776123" w:rsidRPr="006874CD" w:rsidRDefault="00776123" w:rsidP="00C17DA6">
      <w:pPr>
        <w:pStyle w:val="ListParagraph"/>
        <w:numPr>
          <w:ilvl w:val="1"/>
          <w:numId w:val="46"/>
        </w:numPr>
      </w:pPr>
      <w:r w:rsidRPr="006874CD">
        <w:t>Team unfamiliar with AWS services</w:t>
      </w:r>
    </w:p>
    <w:p w14:paraId="2EBC8A02" w14:textId="1A4ACE55" w:rsidR="00776123" w:rsidRPr="006874CD" w:rsidRDefault="00776123" w:rsidP="00C17DA6">
      <w:pPr>
        <w:pStyle w:val="ListParagraph"/>
        <w:numPr>
          <w:ilvl w:val="1"/>
          <w:numId w:val="46"/>
        </w:numPr>
      </w:pPr>
      <w:r w:rsidRPr="006874CD">
        <w:t>Complex serverless architecture</w:t>
      </w:r>
    </w:p>
    <w:p w14:paraId="12074BB7" w14:textId="0E854992" w:rsidR="00776123" w:rsidRPr="006874CD" w:rsidRDefault="00776123" w:rsidP="00C17DA6">
      <w:pPr>
        <w:pStyle w:val="ListParagraph"/>
        <w:numPr>
          <w:ilvl w:val="1"/>
          <w:numId w:val="46"/>
        </w:numPr>
      </w:pPr>
      <w:r w:rsidRPr="006874CD">
        <w:t>Multiple service interactions</w:t>
      </w:r>
    </w:p>
    <w:p w14:paraId="6EDBF320" w14:textId="4A7093D9" w:rsidR="00776123" w:rsidRPr="006874CD" w:rsidRDefault="00776123" w:rsidP="00C17DA6">
      <w:pPr>
        <w:pStyle w:val="ListParagraph"/>
        <w:numPr>
          <w:ilvl w:val="1"/>
          <w:numId w:val="46"/>
        </w:numPr>
      </w:pPr>
      <w:r w:rsidRPr="006874CD">
        <w:t>Infrastructure as Code with Terraform</w:t>
      </w:r>
    </w:p>
    <w:p w14:paraId="070B16F4" w14:textId="0D3C814A" w:rsidR="00776123" w:rsidRPr="006874CD" w:rsidRDefault="00776123" w:rsidP="00776123">
      <w:r w:rsidRPr="006874CD">
        <w:rPr>
          <w:b/>
          <w:bCs/>
        </w:rPr>
        <w:t>Learning Approach:</w:t>
      </w:r>
      <w:r w:rsidR="00124BED">
        <w:rPr>
          <w:b/>
          <w:bCs/>
        </w:rPr>
        <w:t xml:space="preserve"> </w:t>
      </w:r>
    </w:p>
    <w:p w14:paraId="4F7C39B9" w14:textId="29C8D839" w:rsidR="00776123" w:rsidRPr="006874CD" w:rsidRDefault="00776123" w:rsidP="00C17DA6">
      <w:pPr>
        <w:pStyle w:val="ListParagraph"/>
        <w:numPr>
          <w:ilvl w:val="0"/>
          <w:numId w:val="47"/>
        </w:numPr>
      </w:pPr>
      <w:r w:rsidRPr="006874CD">
        <w:t>Client-provided video tutorials</w:t>
      </w:r>
    </w:p>
    <w:p w14:paraId="6BBF590D" w14:textId="0E112591" w:rsidR="00776123" w:rsidRPr="006874CD" w:rsidRDefault="00776123" w:rsidP="00C17DA6">
      <w:pPr>
        <w:pStyle w:val="ListParagraph"/>
        <w:numPr>
          <w:ilvl w:val="0"/>
          <w:numId w:val="47"/>
        </w:numPr>
      </w:pPr>
      <w:r w:rsidRPr="006874CD">
        <w:t>Official AWS documentation study</w:t>
      </w:r>
    </w:p>
    <w:p w14:paraId="26C848AD" w14:textId="0EF97406" w:rsidR="00776123" w:rsidRPr="006874CD" w:rsidRDefault="00776123" w:rsidP="00C17DA6">
      <w:pPr>
        <w:pStyle w:val="ListParagraph"/>
        <w:numPr>
          <w:ilvl w:val="0"/>
          <w:numId w:val="47"/>
        </w:numPr>
      </w:pPr>
      <w:r w:rsidRPr="006874CD">
        <w:t>Experimental repository creation</w:t>
      </w:r>
    </w:p>
    <w:p w14:paraId="03E05727" w14:textId="3A2C9F03" w:rsidR="00776123" w:rsidRPr="006874CD" w:rsidRDefault="00776123" w:rsidP="00C17DA6">
      <w:pPr>
        <w:pStyle w:val="ListParagraph"/>
        <w:numPr>
          <w:ilvl w:val="0"/>
          <w:numId w:val="47"/>
        </w:numPr>
      </w:pPr>
      <w:r w:rsidRPr="006874CD">
        <w:t>Research documentation</w:t>
      </w:r>
    </w:p>
    <w:p w14:paraId="507C1C14" w14:textId="18F51AD4" w:rsidR="00776123" w:rsidRPr="006874CD" w:rsidRDefault="00776123" w:rsidP="00776123">
      <w:r w:rsidRPr="006874CD">
        <w:rPr>
          <w:b/>
          <w:bCs/>
        </w:rPr>
        <w:t>Progress:</w:t>
      </w:r>
    </w:p>
    <w:p w14:paraId="444E0BD9" w14:textId="6531256B" w:rsidR="00776123" w:rsidRPr="006874CD" w:rsidRDefault="00776123" w:rsidP="00C17DA6">
      <w:pPr>
        <w:pStyle w:val="ListParagraph"/>
        <w:numPr>
          <w:ilvl w:val="1"/>
          <w:numId w:val="48"/>
        </w:numPr>
      </w:pPr>
      <w:r w:rsidRPr="006874CD">
        <w:t>Comprehensive understanding achieved</w:t>
      </w:r>
    </w:p>
    <w:p w14:paraId="012962D8" w14:textId="37928B22" w:rsidR="00776123" w:rsidRPr="006874CD" w:rsidRDefault="00776123" w:rsidP="00C17DA6">
      <w:pPr>
        <w:pStyle w:val="ListParagraph"/>
        <w:numPr>
          <w:ilvl w:val="1"/>
          <w:numId w:val="48"/>
        </w:numPr>
      </w:pPr>
      <w:r w:rsidRPr="006874CD">
        <w:t>Successful test deployment completed</w:t>
      </w:r>
    </w:p>
    <w:p w14:paraId="2BC1B83C" w14:textId="393B3A53" w:rsidR="00776123" w:rsidRPr="006874CD" w:rsidRDefault="00776123" w:rsidP="00C17DA6">
      <w:pPr>
        <w:pStyle w:val="ListParagraph"/>
        <w:numPr>
          <w:ilvl w:val="1"/>
          <w:numId w:val="48"/>
        </w:numPr>
      </w:pPr>
      <w:r w:rsidRPr="006874CD">
        <w:t>Documentation created for team reference</w:t>
      </w:r>
    </w:p>
    <w:p w14:paraId="55801973" w14:textId="474A4595" w:rsidR="00776123" w:rsidRPr="006874CD" w:rsidRDefault="3F950E78" w:rsidP="00C17DA6">
      <w:pPr>
        <w:pStyle w:val="ListParagraph"/>
        <w:numPr>
          <w:ilvl w:val="1"/>
          <w:numId w:val="48"/>
        </w:numPr>
      </w:pPr>
      <w:r>
        <w:t>Integration strategy defined</w:t>
      </w:r>
    </w:p>
    <w:p w14:paraId="2E5D44C5" w14:textId="367613AC" w:rsidR="00776123" w:rsidRPr="006874CD" w:rsidRDefault="00776123" w:rsidP="00776123">
      <w:r w:rsidRPr="006874CD">
        <w:rPr>
          <w:b/>
          <w:bCs/>
        </w:rPr>
        <w:t>Ongoing:</w:t>
      </w:r>
      <w:r w:rsidRPr="006874CD">
        <w:t xml:space="preserve"> Full integration with </w:t>
      </w:r>
      <w:r w:rsidR="00BC3FE8">
        <w:t xml:space="preserve">the </w:t>
      </w:r>
      <w:r w:rsidRPr="006874CD">
        <w:t xml:space="preserve">production environment </w:t>
      </w:r>
      <w:r w:rsidR="00BC3FE8">
        <w:t xml:space="preserve">is </w:t>
      </w:r>
      <w:r w:rsidRPr="006874CD">
        <w:t xml:space="preserve">scheduled for </w:t>
      </w:r>
      <w:r w:rsidR="00BC3FE8">
        <w:t xml:space="preserve">the </w:t>
      </w:r>
      <w:r w:rsidRPr="006874CD">
        <w:t>next phase</w:t>
      </w:r>
      <w:r w:rsidR="00212952">
        <w:t xml:space="preserve"> after the completion of UI development.</w:t>
      </w:r>
    </w:p>
    <w:p w14:paraId="0E8DD774" w14:textId="3BEC861A" w:rsidR="00776123" w:rsidRPr="006874CD" w:rsidRDefault="00776123" w:rsidP="00776123">
      <w:r w:rsidRPr="006874CD">
        <w:rPr>
          <w:b/>
          <w:bCs/>
        </w:rPr>
        <w:t>5 GitHub Collaboration and Version Control</w:t>
      </w:r>
    </w:p>
    <w:p w14:paraId="7DB5A79F" w14:textId="022921B2" w:rsidR="00776123" w:rsidRPr="006874CD" w:rsidRDefault="00776123" w:rsidP="00776123">
      <w:r w:rsidRPr="006874CD">
        <w:rPr>
          <w:b/>
          <w:bCs/>
        </w:rPr>
        <w:t>Challenge:</w:t>
      </w:r>
      <w:r w:rsidRPr="006874CD">
        <w:t xml:space="preserve"> Code conflicts and package version issues in </w:t>
      </w:r>
      <w:r w:rsidR="008B229C">
        <w:t xml:space="preserve">the </w:t>
      </w:r>
      <w:r w:rsidRPr="006874CD">
        <w:t>shared repository</w:t>
      </w:r>
    </w:p>
    <w:p w14:paraId="591D0C79" w14:textId="074C814D" w:rsidR="00776123" w:rsidRPr="006874CD" w:rsidRDefault="00776123" w:rsidP="00776123">
      <w:r w:rsidRPr="006874CD">
        <w:rPr>
          <w:b/>
          <w:bCs/>
        </w:rPr>
        <w:t>Incident Date:</w:t>
      </w:r>
      <w:r w:rsidRPr="006874CD">
        <w:t xml:space="preserve"> September 27, 2025</w:t>
      </w:r>
    </w:p>
    <w:p w14:paraId="4A7472FF" w14:textId="6172B053" w:rsidR="00776123" w:rsidRPr="006874CD" w:rsidRDefault="00776123" w:rsidP="00776123">
      <w:r w:rsidRPr="006874CD">
        <w:rPr>
          <w:b/>
          <w:bCs/>
        </w:rPr>
        <w:t>Details:</w:t>
      </w:r>
    </w:p>
    <w:p w14:paraId="706C6FD5" w14:textId="4AEA6633" w:rsidR="00776123" w:rsidRPr="006874CD" w:rsidRDefault="00776123" w:rsidP="00C17DA6">
      <w:pPr>
        <w:pStyle w:val="ListParagraph"/>
        <w:numPr>
          <w:ilvl w:val="1"/>
          <w:numId w:val="49"/>
        </w:numPr>
      </w:pPr>
      <w:r w:rsidRPr="006874CD">
        <w:t>Group member commit conflicted with package versions</w:t>
      </w:r>
    </w:p>
    <w:p w14:paraId="0B0B3E5C" w14:textId="31363CAC" w:rsidR="00776123" w:rsidRPr="006874CD" w:rsidRDefault="00776123" w:rsidP="00C17DA6">
      <w:pPr>
        <w:pStyle w:val="ListParagraph"/>
        <w:numPr>
          <w:ilvl w:val="1"/>
          <w:numId w:val="49"/>
        </w:numPr>
      </w:pPr>
      <w:r w:rsidRPr="006874CD">
        <w:lastRenderedPageBreak/>
        <w:t>Repository disrupted for all team members</w:t>
      </w:r>
    </w:p>
    <w:p w14:paraId="49640C30" w14:textId="19279517" w:rsidR="00776123" w:rsidRPr="006874CD" w:rsidRDefault="00776123" w:rsidP="00C17DA6">
      <w:pPr>
        <w:pStyle w:val="ListParagraph"/>
        <w:numPr>
          <w:ilvl w:val="1"/>
          <w:numId w:val="49"/>
        </w:numPr>
      </w:pPr>
      <w:r w:rsidRPr="006874CD">
        <w:t>Code synchronization issues</w:t>
      </w:r>
    </w:p>
    <w:p w14:paraId="5D33EBE7" w14:textId="1D73F076" w:rsidR="00776123" w:rsidRPr="006874CD" w:rsidRDefault="00776123" w:rsidP="00776123">
      <w:r w:rsidRPr="006874CD">
        <w:rPr>
          <w:b/>
          <w:bCs/>
        </w:rPr>
        <w:t>Resolution:</w:t>
      </w:r>
    </w:p>
    <w:p w14:paraId="2BEDD33D" w14:textId="72B17B78" w:rsidR="00776123" w:rsidRPr="006874CD" w:rsidRDefault="00776123" w:rsidP="00C17DA6">
      <w:pPr>
        <w:pStyle w:val="ListParagraph"/>
        <w:numPr>
          <w:ilvl w:val="1"/>
          <w:numId w:val="50"/>
        </w:numPr>
      </w:pPr>
      <w:r w:rsidRPr="006874CD">
        <w:t>Package.json and package-lock.json reconciliation</w:t>
      </w:r>
    </w:p>
    <w:p w14:paraId="5DCD883A" w14:textId="18D3E17A" w:rsidR="00776123" w:rsidRPr="006874CD" w:rsidRDefault="00776123" w:rsidP="00C17DA6">
      <w:pPr>
        <w:pStyle w:val="ListParagraph"/>
        <w:numPr>
          <w:ilvl w:val="1"/>
          <w:numId w:val="50"/>
        </w:numPr>
      </w:pPr>
      <w:r w:rsidRPr="006874CD">
        <w:t>Branch strategy review</w:t>
      </w:r>
    </w:p>
    <w:p w14:paraId="30EFF456" w14:textId="275F1FCA" w:rsidR="00776123" w:rsidRPr="006874CD" w:rsidRDefault="00776123" w:rsidP="00C17DA6">
      <w:pPr>
        <w:pStyle w:val="ListParagraph"/>
        <w:numPr>
          <w:ilvl w:val="1"/>
          <w:numId w:val="50"/>
        </w:numPr>
      </w:pPr>
      <w:r w:rsidRPr="006874CD">
        <w:t>Conflict resolution using Git tools</w:t>
      </w:r>
    </w:p>
    <w:p w14:paraId="60A126BC" w14:textId="5E0DB451" w:rsidR="00776123" w:rsidRPr="006874CD" w:rsidRDefault="00776123" w:rsidP="00776123">
      <w:r w:rsidRPr="006874CD">
        <w:rPr>
          <w:b/>
          <w:bCs/>
        </w:rPr>
        <w:t>Prevention Measures Implemented:</w:t>
      </w:r>
    </w:p>
    <w:p w14:paraId="2157F602" w14:textId="1B4D0C59" w:rsidR="00776123" w:rsidRPr="006874CD" w:rsidRDefault="00776123" w:rsidP="00C17DA6">
      <w:pPr>
        <w:pStyle w:val="ListParagraph"/>
        <w:numPr>
          <w:ilvl w:val="1"/>
          <w:numId w:val="51"/>
        </w:numPr>
      </w:pPr>
      <w:r w:rsidRPr="006874CD">
        <w:t>Individual feature branches for each developer</w:t>
      </w:r>
    </w:p>
    <w:p w14:paraId="46856565" w14:textId="7ED35600" w:rsidR="00776123" w:rsidRPr="006874CD" w:rsidRDefault="00776123" w:rsidP="00C17DA6">
      <w:pPr>
        <w:pStyle w:val="ListParagraph"/>
        <w:numPr>
          <w:ilvl w:val="1"/>
          <w:numId w:val="51"/>
        </w:numPr>
      </w:pPr>
      <w:r w:rsidRPr="006874CD">
        <w:t>chetan_300391004 branch (Chetan)</w:t>
      </w:r>
    </w:p>
    <w:p w14:paraId="068FB627" w14:textId="2A1B6F22" w:rsidR="00776123" w:rsidRPr="006874CD" w:rsidRDefault="00776123" w:rsidP="00C17DA6">
      <w:pPr>
        <w:pStyle w:val="ListParagraph"/>
        <w:numPr>
          <w:ilvl w:val="1"/>
          <w:numId w:val="51"/>
        </w:numPr>
      </w:pPr>
      <w:r w:rsidRPr="006874CD">
        <w:t>pravesh-updates branch (Pravesh)</w:t>
      </w:r>
    </w:p>
    <w:p w14:paraId="524B9D34" w14:textId="473025EA" w:rsidR="00776123" w:rsidRPr="006874CD" w:rsidRDefault="00776123" w:rsidP="00C17DA6">
      <w:pPr>
        <w:pStyle w:val="ListParagraph"/>
        <w:numPr>
          <w:ilvl w:val="1"/>
          <w:numId w:val="51"/>
        </w:numPr>
      </w:pPr>
      <w:r w:rsidRPr="006874CD">
        <w:t>pukar-dev branch (Pukar)</w:t>
      </w:r>
    </w:p>
    <w:p w14:paraId="39DAC615" w14:textId="433934F3" w:rsidR="00776123" w:rsidRPr="006874CD" w:rsidRDefault="00776123" w:rsidP="00C17DA6">
      <w:pPr>
        <w:pStyle w:val="ListParagraph"/>
        <w:numPr>
          <w:ilvl w:val="1"/>
          <w:numId w:val="51"/>
        </w:numPr>
      </w:pPr>
      <w:r w:rsidRPr="006874CD">
        <w:t>Pull request review process</w:t>
      </w:r>
    </w:p>
    <w:p w14:paraId="18EDE694" w14:textId="41E88C78" w:rsidR="00776123" w:rsidRPr="006874CD" w:rsidRDefault="00776123" w:rsidP="00C17DA6">
      <w:pPr>
        <w:pStyle w:val="ListParagraph"/>
        <w:numPr>
          <w:ilvl w:val="1"/>
          <w:numId w:val="51"/>
        </w:numPr>
      </w:pPr>
      <w:r w:rsidRPr="006874CD">
        <w:t xml:space="preserve">Communication before merging </w:t>
      </w:r>
      <w:r w:rsidR="005816BC">
        <w:t>into</w:t>
      </w:r>
      <w:r w:rsidRPr="006874CD">
        <w:t xml:space="preserve"> </w:t>
      </w:r>
      <w:r w:rsidR="00835280">
        <w:t xml:space="preserve">the </w:t>
      </w:r>
      <w:r w:rsidRPr="006874CD">
        <w:t>main</w:t>
      </w:r>
    </w:p>
    <w:p w14:paraId="712FBFCD" w14:textId="3BFC0899" w:rsidR="0044358F" w:rsidRDefault="3F950E78" w:rsidP="00C17DA6">
      <w:pPr>
        <w:pStyle w:val="ListParagraph"/>
        <w:numPr>
          <w:ilvl w:val="1"/>
          <w:numId w:val="51"/>
        </w:numPr>
      </w:pPr>
      <w:r>
        <w:t>Regular git status checks</w:t>
      </w:r>
    </w:p>
    <w:p w14:paraId="1368F52C" w14:textId="408551A3" w:rsidR="0044358F" w:rsidRDefault="0044358F" w:rsidP="0044358F">
      <w:pPr>
        <w:pStyle w:val="Heading2"/>
      </w:pPr>
      <w:bookmarkStart w:id="121" w:name="_Toc212293616"/>
      <w:r>
        <w:t>Appendix G: Next Steps and Future Work</w:t>
      </w:r>
      <w:bookmarkEnd w:id="121"/>
    </w:p>
    <w:p w14:paraId="10B46A97" w14:textId="223035B0" w:rsidR="006B11D5" w:rsidRPr="006874CD" w:rsidRDefault="006B11D5" w:rsidP="006B11D5">
      <w:r>
        <w:rPr>
          <w:b/>
          <w:bCs/>
        </w:rPr>
        <w:t xml:space="preserve">1. </w:t>
      </w:r>
      <w:r w:rsidRPr="006874CD">
        <w:rPr>
          <w:b/>
          <w:bCs/>
        </w:rPr>
        <w:t>Additional Features:</w:t>
      </w:r>
    </w:p>
    <w:p w14:paraId="7469E70A" w14:textId="450C56B3" w:rsidR="006B11D5" w:rsidRPr="006874CD" w:rsidRDefault="006B11D5" w:rsidP="00C17DA6">
      <w:pPr>
        <w:pStyle w:val="ListParagraph"/>
        <w:numPr>
          <w:ilvl w:val="1"/>
          <w:numId w:val="52"/>
        </w:numPr>
      </w:pPr>
      <w:r w:rsidRPr="006874CD">
        <w:t>Complete Edit Profile screen (pending Figma clarification from Oct 11 meeting)</w:t>
      </w:r>
    </w:p>
    <w:p w14:paraId="1DD15B37" w14:textId="05C28B30" w:rsidR="006B11D5" w:rsidRPr="006874CD" w:rsidRDefault="006B11D5" w:rsidP="00C17DA6">
      <w:pPr>
        <w:pStyle w:val="ListParagraph"/>
        <w:numPr>
          <w:ilvl w:val="1"/>
          <w:numId w:val="52"/>
        </w:numPr>
      </w:pPr>
      <w:r w:rsidRPr="006874CD">
        <w:t>Implement notification screens</w:t>
      </w:r>
    </w:p>
    <w:p w14:paraId="03A5107F" w14:textId="6771E499" w:rsidR="006B11D5" w:rsidRPr="006874CD" w:rsidRDefault="006B11D5" w:rsidP="00C17DA6">
      <w:pPr>
        <w:pStyle w:val="ListParagraph"/>
        <w:numPr>
          <w:ilvl w:val="1"/>
          <w:numId w:val="52"/>
        </w:numPr>
      </w:pPr>
      <w:r w:rsidRPr="006874CD">
        <w:t>Build toll pass management screens</w:t>
      </w:r>
    </w:p>
    <w:p w14:paraId="1D1A4464" w14:textId="6CFF27E1" w:rsidR="008A1355" w:rsidRPr="006874CD" w:rsidRDefault="008A1355" w:rsidP="008A1355">
      <w:r>
        <w:rPr>
          <w:rFonts w:ascii="Arial" w:eastAsia="Arial" w:hAnsi="Arial" w:cs="Arial"/>
          <w:color w:val="000000" w:themeColor="text1"/>
        </w:rPr>
        <w:t xml:space="preserve">2. </w:t>
      </w:r>
      <w:r w:rsidRPr="006874CD">
        <w:rPr>
          <w:b/>
          <w:bCs/>
        </w:rPr>
        <w:t>Settings Completion:</w:t>
      </w:r>
    </w:p>
    <w:p w14:paraId="13BE7544" w14:textId="0B66DFF4" w:rsidR="008A1355" w:rsidRPr="006874CD" w:rsidRDefault="008A1355" w:rsidP="00C17DA6">
      <w:pPr>
        <w:pStyle w:val="ListParagraph"/>
        <w:numPr>
          <w:ilvl w:val="1"/>
          <w:numId w:val="53"/>
        </w:numPr>
      </w:pPr>
      <w:r w:rsidRPr="006874CD">
        <w:t>Implement General Settings screen</w:t>
      </w:r>
    </w:p>
    <w:p w14:paraId="0CA56961" w14:textId="37AF23F2" w:rsidR="008A1355" w:rsidRPr="006874CD" w:rsidRDefault="008A1355" w:rsidP="00C17DA6">
      <w:pPr>
        <w:pStyle w:val="ListParagraph"/>
        <w:numPr>
          <w:ilvl w:val="1"/>
          <w:numId w:val="53"/>
        </w:numPr>
      </w:pPr>
      <w:r w:rsidRPr="006874CD">
        <w:t>Build Map Display Settings</w:t>
      </w:r>
    </w:p>
    <w:p w14:paraId="40C86024" w14:textId="75900163" w:rsidR="008A1355" w:rsidRPr="006874CD" w:rsidRDefault="008A1355" w:rsidP="00C17DA6">
      <w:pPr>
        <w:pStyle w:val="ListParagraph"/>
        <w:numPr>
          <w:ilvl w:val="1"/>
          <w:numId w:val="53"/>
        </w:numPr>
      </w:pPr>
      <w:r w:rsidRPr="006874CD">
        <w:t>Create Voice and Sound Settings</w:t>
      </w:r>
    </w:p>
    <w:p w14:paraId="621D1DDE" w14:textId="14CE6E55" w:rsidR="008A1355" w:rsidRDefault="008A1355" w:rsidP="00C17DA6">
      <w:pPr>
        <w:pStyle w:val="ListParagraph"/>
        <w:numPr>
          <w:ilvl w:val="1"/>
          <w:numId w:val="53"/>
        </w:numPr>
      </w:pPr>
      <w:r w:rsidRPr="006874CD">
        <w:t>Develop Notification preference screens</w:t>
      </w:r>
    </w:p>
    <w:p w14:paraId="6260CFBC" w14:textId="4446F5B2" w:rsidR="000B64B7" w:rsidRPr="006874CD" w:rsidRDefault="00AB7ED8" w:rsidP="000B64B7">
      <w:r>
        <w:lastRenderedPageBreak/>
        <w:t xml:space="preserve">3. </w:t>
      </w:r>
      <w:r w:rsidR="000B64B7" w:rsidRPr="006874CD">
        <w:rPr>
          <w:b/>
          <w:bCs/>
        </w:rPr>
        <w:t>Backend Integration:</w:t>
      </w:r>
    </w:p>
    <w:p w14:paraId="370E3D55" w14:textId="16E11E81" w:rsidR="000B64B7" w:rsidRPr="006874CD" w:rsidRDefault="000B64B7" w:rsidP="00C17DA6">
      <w:pPr>
        <w:pStyle w:val="ListParagraph"/>
        <w:numPr>
          <w:ilvl w:val="1"/>
          <w:numId w:val="54"/>
        </w:numPr>
      </w:pPr>
      <w:r w:rsidRPr="006874CD">
        <w:t>Connect frontend authentication to AWS Cognito</w:t>
      </w:r>
    </w:p>
    <w:p w14:paraId="3853BE25" w14:textId="7B1A60D2" w:rsidR="000B64B7" w:rsidRPr="006874CD" w:rsidRDefault="000B64B7" w:rsidP="00C17DA6">
      <w:pPr>
        <w:pStyle w:val="ListParagraph"/>
        <w:numPr>
          <w:ilvl w:val="1"/>
          <w:numId w:val="54"/>
        </w:numPr>
      </w:pPr>
      <w:r w:rsidRPr="006874CD">
        <w:t>Implement token management</w:t>
      </w:r>
    </w:p>
    <w:p w14:paraId="7FB26A3A" w14:textId="0EDECFBE" w:rsidR="000B64B7" w:rsidRPr="006874CD" w:rsidRDefault="000B64B7" w:rsidP="00C17DA6">
      <w:pPr>
        <w:pStyle w:val="ListParagraph"/>
        <w:numPr>
          <w:ilvl w:val="1"/>
          <w:numId w:val="54"/>
        </w:numPr>
      </w:pPr>
      <w:r w:rsidRPr="006874CD">
        <w:t xml:space="preserve">Test login/signup with </w:t>
      </w:r>
      <w:r w:rsidR="00EE1556">
        <w:t xml:space="preserve">the </w:t>
      </w:r>
      <w:r w:rsidRPr="006874CD">
        <w:t>actual backend</w:t>
      </w:r>
    </w:p>
    <w:p w14:paraId="13BE123E" w14:textId="357F7454" w:rsidR="00471950" w:rsidRPr="006874CD" w:rsidRDefault="007A70C6" w:rsidP="00471950">
      <w:r>
        <w:t xml:space="preserve">4. </w:t>
      </w:r>
      <w:r w:rsidR="00471950" w:rsidRPr="006874CD">
        <w:rPr>
          <w:b/>
          <w:bCs/>
        </w:rPr>
        <w:t>Map Enhancement:</w:t>
      </w:r>
    </w:p>
    <w:p w14:paraId="7DCE976E" w14:textId="1ECCB758" w:rsidR="00471950" w:rsidRPr="006874CD" w:rsidRDefault="00471950" w:rsidP="00C17DA6">
      <w:pPr>
        <w:pStyle w:val="ListParagraph"/>
        <w:numPr>
          <w:ilvl w:val="1"/>
          <w:numId w:val="55"/>
        </w:numPr>
      </w:pPr>
      <w:r w:rsidRPr="006874CD">
        <w:t>Integrate Google Maps API with API key</w:t>
      </w:r>
    </w:p>
    <w:p w14:paraId="79945F07" w14:textId="5057D96D" w:rsidR="00471950" w:rsidRPr="006874CD" w:rsidRDefault="00471950" w:rsidP="00C17DA6">
      <w:pPr>
        <w:pStyle w:val="ListParagraph"/>
        <w:numPr>
          <w:ilvl w:val="1"/>
          <w:numId w:val="55"/>
        </w:numPr>
      </w:pPr>
      <w:r w:rsidRPr="006874CD">
        <w:t>Implement real-time GPS tracking</w:t>
      </w:r>
    </w:p>
    <w:p w14:paraId="4C0E8A5A" w14:textId="78BBE6D4" w:rsidR="00471950" w:rsidRPr="006874CD" w:rsidRDefault="00471950" w:rsidP="00C17DA6">
      <w:pPr>
        <w:pStyle w:val="ListParagraph"/>
        <w:numPr>
          <w:ilvl w:val="1"/>
          <w:numId w:val="55"/>
        </w:numPr>
      </w:pPr>
      <w:r w:rsidRPr="006874CD">
        <w:t>Add location markers</w:t>
      </w:r>
    </w:p>
    <w:p w14:paraId="64DE6D71" w14:textId="5C52ABD8" w:rsidR="00471950" w:rsidRDefault="00471950" w:rsidP="00C17DA6">
      <w:pPr>
        <w:pStyle w:val="ListParagraph"/>
        <w:numPr>
          <w:ilvl w:val="1"/>
          <w:numId w:val="55"/>
        </w:numPr>
      </w:pPr>
      <w:r w:rsidRPr="006874CD">
        <w:t>Test map interactions</w:t>
      </w:r>
    </w:p>
    <w:p w14:paraId="2643F86A" w14:textId="3FED28C3" w:rsidR="00446CF0" w:rsidRPr="006874CD" w:rsidRDefault="00421A47" w:rsidP="00446CF0">
      <w:r>
        <w:t xml:space="preserve">5. </w:t>
      </w:r>
      <w:r w:rsidR="00446CF0" w:rsidRPr="006874CD">
        <w:rPr>
          <w:b/>
          <w:bCs/>
        </w:rPr>
        <w:t>Weather Alert Integration:</w:t>
      </w:r>
    </w:p>
    <w:p w14:paraId="189DCAC2" w14:textId="15DDDB1F" w:rsidR="00446CF0" w:rsidRPr="006874CD" w:rsidRDefault="00446CF0" w:rsidP="00C17DA6">
      <w:pPr>
        <w:pStyle w:val="ListParagraph"/>
        <w:numPr>
          <w:ilvl w:val="1"/>
          <w:numId w:val="56"/>
        </w:numPr>
      </w:pPr>
      <w:r w:rsidRPr="006874CD">
        <w:t>Connect to NOAA API via backend Lambda functions</w:t>
      </w:r>
    </w:p>
    <w:p w14:paraId="78783C8E" w14:textId="535FED1E" w:rsidR="00446CF0" w:rsidRPr="006874CD" w:rsidRDefault="00446CF0" w:rsidP="00C17DA6">
      <w:pPr>
        <w:pStyle w:val="ListParagraph"/>
        <w:numPr>
          <w:ilvl w:val="1"/>
          <w:numId w:val="56"/>
        </w:numPr>
      </w:pPr>
      <w:r w:rsidRPr="006874CD">
        <w:t xml:space="preserve">Display alerts on </w:t>
      </w:r>
      <w:r w:rsidR="00186F19">
        <w:t xml:space="preserve">the </w:t>
      </w:r>
      <w:r w:rsidRPr="006874CD">
        <w:t>Alerts screen</w:t>
      </w:r>
    </w:p>
    <w:p w14:paraId="37B809C0" w14:textId="770F2470" w:rsidR="00446CF0" w:rsidRPr="006874CD" w:rsidRDefault="00446CF0" w:rsidP="00C17DA6">
      <w:pPr>
        <w:pStyle w:val="ListParagraph"/>
        <w:numPr>
          <w:ilvl w:val="1"/>
          <w:numId w:val="56"/>
        </w:numPr>
      </w:pPr>
      <w:r w:rsidRPr="006874CD">
        <w:t>Implement alert badge notifications</w:t>
      </w:r>
    </w:p>
    <w:p w14:paraId="2A5ACF76" w14:textId="5830BB1A" w:rsidR="00446CF0" w:rsidRPr="006874CD" w:rsidRDefault="00446CF0" w:rsidP="00C17DA6">
      <w:pPr>
        <w:pStyle w:val="ListParagraph"/>
        <w:numPr>
          <w:ilvl w:val="1"/>
          <w:numId w:val="56"/>
        </w:numPr>
      </w:pPr>
      <w:r w:rsidRPr="006874CD">
        <w:t>Test alert card rendering</w:t>
      </w:r>
    </w:p>
    <w:p w14:paraId="4E039C7D" w14:textId="1885ACFC" w:rsidR="002827A6" w:rsidRPr="006874CD" w:rsidRDefault="009B5C57" w:rsidP="002827A6">
      <w:r>
        <w:t xml:space="preserve">6. </w:t>
      </w:r>
      <w:r w:rsidR="002827A6" w:rsidRPr="006874CD">
        <w:rPr>
          <w:b/>
          <w:bCs/>
        </w:rPr>
        <w:t>Advanced Features:</w:t>
      </w:r>
      <w:r w:rsidR="002827A6">
        <w:rPr>
          <w:b/>
          <w:bCs/>
        </w:rPr>
        <w:t xml:space="preserve"> </w:t>
      </w:r>
    </w:p>
    <w:p w14:paraId="7B973C00" w14:textId="5DF923F2" w:rsidR="002827A6" w:rsidRPr="006874CD" w:rsidRDefault="002827A6" w:rsidP="00C17DA6">
      <w:pPr>
        <w:pStyle w:val="ListParagraph"/>
        <w:numPr>
          <w:ilvl w:val="1"/>
          <w:numId w:val="57"/>
        </w:numPr>
      </w:pPr>
      <w:r w:rsidRPr="006874CD">
        <w:t>Route planning with weather considerations</w:t>
      </w:r>
    </w:p>
    <w:p w14:paraId="73E5CEF9" w14:textId="3B274A3A" w:rsidR="002827A6" w:rsidRPr="006874CD" w:rsidRDefault="002827A6" w:rsidP="00C17DA6">
      <w:pPr>
        <w:pStyle w:val="ListParagraph"/>
        <w:numPr>
          <w:ilvl w:val="1"/>
          <w:numId w:val="57"/>
        </w:numPr>
      </w:pPr>
      <w:r w:rsidRPr="006874CD">
        <w:t>Gas station finder with real-time prices</w:t>
      </w:r>
    </w:p>
    <w:p w14:paraId="1C70F81B" w14:textId="06D08EB5" w:rsidR="00421A47" w:rsidRPr="006874CD" w:rsidRDefault="002827A6" w:rsidP="00C17DA6">
      <w:pPr>
        <w:pStyle w:val="ListParagraph"/>
        <w:numPr>
          <w:ilvl w:val="1"/>
          <w:numId w:val="57"/>
        </w:numPr>
      </w:pPr>
      <w:r w:rsidRPr="006874CD">
        <w:t>Turn-by-turn navigation preparation</w:t>
      </w:r>
    </w:p>
    <w:p w14:paraId="27CC11A9" w14:textId="2E9C6BB2" w:rsidR="00321700" w:rsidRPr="006874CD" w:rsidRDefault="00321700" w:rsidP="00321700">
      <w:r>
        <w:t xml:space="preserve">7. </w:t>
      </w:r>
      <w:r w:rsidR="00871B5F">
        <w:rPr>
          <w:b/>
          <w:bCs/>
        </w:rPr>
        <w:t xml:space="preserve">Focused </w:t>
      </w:r>
      <w:r w:rsidRPr="006874CD">
        <w:rPr>
          <w:b/>
          <w:bCs/>
        </w:rPr>
        <w:t>Areas</w:t>
      </w:r>
      <w:r w:rsidR="00871B5F">
        <w:rPr>
          <w:b/>
          <w:bCs/>
        </w:rPr>
        <w:t xml:space="preserve"> development</w:t>
      </w:r>
      <w:r w:rsidRPr="006874CD">
        <w:rPr>
          <w:b/>
          <w:bCs/>
        </w:rPr>
        <w:t>:</w:t>
      </w:r>
    </w:p>
    <w:p w14:paraId="5ACE5955" w14:textId="1280E1B3" w:rsidR="00321700" w:rsidRPr="006874CD" w:rsidRDefault="00321700" w:rsidP="00C17DA6">
      <w:pPr>
        <w:pStyle w:val="ListParagraph"/>
        <w:numPr>
          <w:ilvl w:val="0"/>
          <w:numId w:val="58"/>
        </w:numPr>
      </w:pPr>
      <w:r w:rsidRPr="006874CD">
        <w:t xml:space="preserve">Weather overlay on </w:t>
      </w:r>
      <w:r w:rsidR="00871B5F">
        <w:t xml:space="preserve">the </w:t>
      </w:r>
      <w:r w:rsidRPr="006874CD">
        <w:t>map</w:t>
      </w:r>
    </w:p>
    <w:p w14:paraId="39460305" w14:textId="3B97F5D4" w:rsidR="00321700" w:rsidRPr="006874CD" w:rsidRDefault="00321700" w:rsidP="00C17DA6">
      <w:pPr>
        <w:pStyle w:val="ListParagraph"/>
        <w:numPr>
          <w:ilvl w:val="0"/>
          <w:numId w:val="58"/>
        </w:numPr>
      </w:pPr>
      <w:r w:rsidRPr="006874CD">
        <w:t>Route optimization based on weather</w:t>
      </w:r>
    </w:p>
    <w:p w14:paraId="4DEEBB4B" w14:textId="1FF1641F" w:rsidR="00321700" w:rsidRPr="006874CD" w:rsidRDefault="00321700" w:rsidP="00C17DA6">
      <w:pPr>
        <w:pStyle w:val="ListParagraph"/>
        <w:numPr>
          <w:ilvl w:val="0"/>
          <w:numId w:val="58"/>
        </w:numPr>
      </w:pPr>
      <w:r w:rsidRPr="006874CD">
        <w:t>Push notification system</w:t>
      </w:r>
    </w:p>
    <w:p w14:paraId="5A941C56" w14:textId="70CA3384" w:rsidR="00321700" w:rsidRPr="006874CD" w:rsidRDefault="00321700" w:rsidP="00C17DA6">
      <w:pPr>
        <w:pStyle w:val="ListParagraph"/>
        <w:numPr>
          <w:ilvl w:val="0"/>
          <w:numId w:val="58"/>
        </w:numPr>
      </w:pPr>
      <w:r w:rsidRPr="006874CD">
        <w:t>User profile management</w:t>
      </w:r>
    </w:p>
    <w:p w14:paraId="7F100540" w14:textId="4C88AD3D" w:rsidR="00321700" w:rsidRPr="006874CD" w:rsidRDefault="00321700" w:rsidP="00C17DA6">
      <w:pPr>
        <w:pStyle w:val="ListParagraph"/>
        <w:numPr>
          <w:ilvl w:val="0"/>
          <w:numId w:val="58"/>
        </w:numPr>
      </w:pPr>
      <w:r w:rsidRPr="006874CD">
        <w:t>Driving history tracking</w:t>
      </w:r>
    </w:p>
    <w:p w14:paraId="24A66BAD" w14:textId="4F32360C" w:rsidR="00321700" w:rsidRPr="006874CD" w:rsidRDefault="00321700" w:rsidP="00C17DA6">
      <w:pPr>
        <w:pStyle w:val="ListParagraph"/>
        <w:numPr>
          <w:ilvl w:val="0"/>
          <w:numId w:val="58"/>
        </w:numPr>
      </w:pPr>
      <w:r w:rsidRPr="006874CD">
        <w:lastRenderedPageBreak/>
        <w:t>Favorite locations</w:t>
      </w:r>
    </w:p>
    <w:p w14:paraId="1F7D9667" w14:textId="0B1E8578" w:rsidR="00321700" w:rsidRDefault="00321700" w:rsidP="00C17DA6">
      <w:pPr>
        <w:pStyle w:val="ListParagraph"/>
        <w:numPr>
          <w:ilvl w:val="0"/>
          <w:numId w:val="58"/>
        </w:numPr>
      </w:pPr>
      <w:r w:rsidRPr="006874CD">
        <w:t>Advanced search features</w:t>
      </w:r>
    </w:p>
    <w:p w14:paraId="2FFFBCFE" w14:textId="2AD87468" w:rsidR="00321700" w:rsidRPr="006874CD" w:rsidRDefault="00321700" w:rsidP="00321700">
      <w:r w:rsidRPr="006874CD">
        <w:t xml:space="preserve"> </w:t>
      </w:r>
      <w:r w:rsidR="00871B5F">
        <w:rPr>
          <w:b/>
          <w:bCs/>
        </w:rPr>
        <w:t xml:space="preserve">8. </w:t>
      </w:r>
      <w:r w:rsidRPr="006874CD">
        <w:rPr>
          <w:b/>
          <w:bCs/>
        </w:rPr>
        <w:t>Polish and Optimization:</w:t>
      </w:r>
    </w:p>
    <w:p w14:paraId="0102325F" w14:textId="17204C3C" w:rsidR="00321700" w:rsidRPr="006874CD" w:rsidRDefault="00321700" w:rsidP="00C17DA6">
      <w:pPr>
        <w:pStyle w:val="ListParagraph"/>
        <w:numPr>
          <w:ilvl w:val="1"/>
          <w:numId w:val="59"/>
        </w:numPr>
      </w:pPr>
      <w:r w:rsidRPr="006874CD">
        <w:t>Animation improvements</w:t>
      </w:r>
    </w:p>
    <w:p w14:paraId="4C530EAC" w14:textId="1E8AA327" w:rsidR="00321700" w:rsidRPr="006874CD" w:rsidRDefault="00321700" w:rsidP="00C17DA6">
      <w:pPr>
        <w:pStyle w:val="ListParagraph"/>
        <w:numPr>
          <w:ilvl w:val="1"/>
          <w:numId w:val="59"/>
        </w:numPr>
      </w:pPr>
      <w:r w:rsidRPr="006874CD">
        <w:t>Loading state handling</w:t>
      </w:r>
    </w:p>
    <w:p w14:paraId="2966C41D" w14:textId="1C459EB7" w:rsidR="00321700" w:rsidRPr="006874CD" w:rsidRDefault="00321700" w:rsidP="00C17DA6">
      <w:pPr>
        <w:pStyle w:val="ListParagraph"/>
        <w:numPr>
          <w:ilvl w:val="1"/>
          <w:numId w:val="59"/>
        </w:numPr>
      </w:pPr>
      <w:r w:rsidRPr="006874CD">
        <w:t>Error handling refinement</w:t>
      </w:r>
    </w:p>
    <w:p w14:paraId="54F791CD" w14:textId="7EAA0B08" w:rsidR="00321700" w:rsidRPr="006874CD" w:rsidRDefault="00321700" w:rsidP="00C17DA6">
      <w:pPr>
        <w:pStyle w:val="ListParagraph"/>
        <w:numPr>
          <w:ilvl w:val="1"/>
          <w:numId w:val="59"/>
        </w:numPr>
      </w:pPr>
      <w:r w:rsidRPr="006874CD">
        <w:t>Offline mode consideration</w:t>
      </w:r>
    </w:p>
    <w:p w14:paraId="38A14861" w14:textId="535238EF" w:rsidR="00321700" w:rsidRDefault="00871B5F" w:rsidP="00321700">
      <w:pPr>
        <w:rPr>
          <w:b/>
          <w:bCs/>
        </w:rPr>
      </w:pPr>
      <w:r>
        <w:rPr>
          <w:b/>
          <w:bCs/>
        </w:rPr>
        <w:t xml:space="preserve">9. </w:t>
      </w:r>
      <w:r w:rsidR="00321700" w:rsidRPr="006874CD">
        <w:rPr>
          <w:b/>
          <w:bCs/>
        </w:rPr>
        <w:t>Testing Phase:</w:t>
      </w:r>
      <w:r>
        <w:rPr>
          <w:b/>
          <w:bCs/>
        </w:rPr>
        <w:t xml:space="preserve"> </w:t>
      </w:r>
    </w:p>
    <w:p w14:paraId="1E628217" w14:textId="5D0CE6B9" w:rsidR="00321700" w:rsidRPr="006874CD" w:rsidRDefault="00321700" w:rsidP="00C17DA6">
      <w:pPr>
        <w:pStyle w:val="ListParagraph"/>
        <w:numPr>
          <w:ilvl w:val="1"/>
          <w:numId w:val="60"/>
        </w:numPr>
      </w:pPr>
      <w:r w:rsidRPr="006874CD">
        <w:t>Integration testing</w:t>
      </w:r>
    </w:p>
    <w:p w14:paraId="44255F75" w14:textId="7A58F7EC" w:rsidR="00321700" w:rsidRPr="006874CD" w:rsidRDefault="00321700" w:rsidP="00C17DA6">
      <w:pPr>
        <w:pStyle w:val="ListParagraph"/>
        <w:numPr>
          <w:ilvl w:val="1"/>
          <w:numId w:val="60"/>
        </w:numPr>
      </w:pPr>
      <w:r w:rsidRPr="006874CD">
        <w:t>UI/UX refinements</w:t>
      </w:r>
    </w:p>
    <w:p w14:paraId="68CBE0B2" w14:textId="68486468" w:rsidR="00321700" w:rsidRPr="006874CD" w:rsidRDefault="00321700" w:rsidP="00C17DA6">
      <w:pPr>
        <w:pStyle w:val="ListParagraph"/>
        <w:numPr>
          <w:ilvl w:val="1"/>
          <w:numId w:val="60"/>
        </w:numPr>
      </w:pPr>
      <w:r w:rsidRPr="006874CD">
        <w:t>Bug fixes</w:t>
      </w:r>
    </w:p>
    <w:p w14:paraId="7077FAA8" w14:textId="30A40BC2" w:rsidR="00321700" w:rsidRPr="006874CD" w:rsidRDefault="00321700" w:rsidP="00C17DA6">
      <w:pPr>
        <w:pStyle w:val="ListParagraph"/>
        <w:numPr>
          <w:ilvl w:val="1"/>
          <w:numId w:val="60"/>
        </w:numPr>
      </w:pPr>
      <w:r w:rsidRPr="006874CD">
        <w:t>Unit testing implementation</w:t>
      </w:r>
    </w:p>
    <w:p w14:paraId="45D7F1BF" w14:textId="6AFFCADB" w:rsidR="00321700" w:rsidRPr="006874CD" w:rsidRDefault="00321700" w:rsidP="00C17DA6">
      <w:pPr>
        <w:pStyle w:val="ListParagraph"/>
        <w:numPr>
          <w:ilvl w:val="1"/>
          <w:numId w:val="60"/>
        </w:numPr>
      </w:pPr>
      <w:r w:rsidRPr="006874CD">
        <w:t>Integration testing</w:t>
      </w:r>
    </w:p>
    <w:p w14:paraId="086209D3" w14:textId="7FED2483" w:rsidR="00321700" w:rsidRPr="006874CD" w:rsidRDefault="00321700" w:rsidP="00C17DA6">
      <w:pPr>
        <w:pStyle w:val="ListParagraph"/>
        <w:numPr>
          <w:ilvl w:val="1"/>
          <w:numId w:val="60"/>
        </w:numPr>
      </w:pPr>
      <w:r w:rsidRPr="006874CD">
        <w:t>User acceptance testing preparation</w:t>
      </w:r>
    </w:p>
    <w:p w14:paraId="341FAA89" w14:textId="0881E0D2" w:rsidR="00321700" w:rsidRDefault="00321700" w:rsidP="00C17DA6">
      <w:pPr>
        <w:pStyle w:val="ListParagraph"/>
        <w:numPr>
          <w:ilvl w:val="1"/>
          <w:numId w:val="60"/>
        </w:numPr>
      </w:pPr>
      <w:r w:rsidRPr="006874CD">
        <w:t>Performance benchmarking</w:t>
      </w:r>
    </w:p>
    <w:p w14:paraId="0D11B478" w14:textId="0AD9A673" w:rsidR="00321700" w:rsidRPr="006874CD" w:rsidRDefault="00321700" w:rsidP="00321700">
      <w:r>
        <w:rPr>
          <w:b/>
          <w:bCs/>
        </w:rPr>
        <w:t xml:space="preserve">Final </w:t>
      </w:r>
      <w:r w:rsidRPr="006874CD">
        <w:rPr>
          <w:b/>
          <w:bCs/>
        </w:rPr>
        <w:t>Deliverables:</w:t>
      </w:r>
    </w:p>
    <w:p w14:paraId="7B451BC2" w14:textId="023A0503" w:rsidR="00321700" w:rsidRPr="006874CD" w:rsidRDefault="00321700" w:rsidP="00C17DA6">
      <w:pPr>
        <w:pStyle w:val="ListParagraph"/>
        <w:numPr>
          <w:ilvl w:val="0"/>
          <w:numId w:val="61"/>
        </w:numPr>
      </w:pPr>
      <w:r w:rsidRPr="006874CD">
        <w:t>Fully functional mobile application</w:t>
      </w:r>
    </w:p>
    <w:p w14:paraId="2546DC36" w14:textId="63BBD9B0" w:rsidR="00321700" w:rsidRPr="006874CD" w:rsidRDefault="00321700" w:rsidP="00C17DA6">
      <w:pPr>
        <w:pStyle w:val="ListParagraph"/>
        <w:numPr>
          <w:ilvl w:val="0"/>
          <w:numId w:val="61"/>
        </w:numPr>
      </w:pPr>
      <w:r w:rsidRPr="006874CD">
        <w:t>Backend deployed to production AWS</w:t>
      </w:r>
    </w:p>
    <w:p w14:paraId="2A7ACB7A" w14:textId="4C05E204" w:rsidR="00321700" w:rsidRPr="006874CD" w:rsidRDefault="00321700" w:rsidP="00C17DA6">
      <w:pPr>
        <w:pStyle w:val="ListParagraph"/>
        <w:numPr>
          <w:ilvl w:val="0"/>
          <w:numId w:val="61"/>
        </w:numPr>
      </w:pPr>
      <w:r w:rsidRPr="006874CD">
        <w:t>Comprehensive test results</w:t>
      </w:r>
    </w:p>
    <w:p w14:paraId="43DCC237" w14:textId="59542558" w:rsidR="00321700" w:rsidRPr="006874CD" w:rsidRDefault="00321700" w:rsidP="00C17DA6">
      <w:pPr>
        <w:pStyle w:val="ListParagraph"/>
        <w:numPr>
          <w:ilvl w:val="0"/>
          <w:numId w:val="61"/>
        </w:numPr>
      </w:pPr>
      <w:r w:rsidRPr="006874CD">
        <w:t>User documentation</w:t>
      </w:r>
    </w:p>
    <w:p w14:paraId="071388FB" w14:textId="1A9DFDC9" w:rsidR="00321700" w:rsidRPr="006874CD" w:rsidRDefault="00321700" w:rsidP="00C17DA6">
      <w:pPr>
        <w:pStyle w:val="ListParagraph"/>
        <w:numPr>
          <w:ilvl w:val="0"/>
          <w:numId w:val="61"/>
        </w:numPr>
      </w:pPr>
      <w:r w:rsidRPr="006874CD">
        <w:t>Technical documentation</w:t>
      </w:r>
    </w:p>
    <w:p w14:paraId="137AC639" w14:textId="6224FF08" w:rsidR="00321700" w:rsidRPr="006874CD" w:rsidRDefault="00321700" w:rsidP="00C17DA6">
      <w:pPr>
        <w:pStyle w:val="ListParagraph"/>
        <w:numPr>
          <w:ilvl w:val="0"/>
          <w:numId w:val="61"/>
        </w:numPr>
      </w:pPr>
      <w:r w:rsidRPr="006874CD">
        <w:t>Final presentation</w:t>
      </w:r>
    </w:p>
    <w:p w14:paraId="681345A8" w14:textId="78C8D6C5" w:rsidR="00321700" w:rsidRPr="006874CD" w:rsidRDefault="00321700" w:rsidP="00C17DA6">
      <w:pPr>
        <w:pStyle w:val="ListParagraph"/>
        <w:numPr>
          <w:ilvl w:val="0"/>
          <w:numId w:val="61"/>
        </w:numPr>
      </w:pPr>
      <w:r w:rsidRPr="006874CD">
        <w:t>Project demonstration</w:t>
      </w:r>
    </w:p>
    <w:p w14:paraId="54FE1DBD" w14:textId="103B3C47" w:rsidR="00321700" w:rsidRPr="006874CD" w:rsidRDefault="00321700" w:rsidP="00C17DA6">
      <w:pPr>
        <w:pStyle w:val="ListParagraph"/>
        <w:numPr>
          <w:ilvl w:val="0"/>
          <w:numId w:val="61"/>
        </w:numPr>
      </w:pPr>
      <w:r w:rsidRPr="006874CD">
        <w:t>Code repository handover</w:t>
      </w:r>
    </w:p>
    <w:p w14:paraId="04760ECF" w14:textId="13AF638F" w:rsidR="004271F3" w:rsidRDefault="004271F3" w:rsidP="004271F3"/>
    <w:p w14:paraId="55DB97C5" w14:textId="77777777" w:rsidR="004271F3" w:rsidRPr="006874CD" w:rsidRDefault="004271F3" w:rsidP="004271F3"/>
    <w:p w14:paraId="3ADFF12A" w14:textId="5BCDA78D" w:rsidR="00EA2687" w:rsidRPr="006874CD" w:rsidRDefault="008A1355" w:rsidP="00EA2687">
      <w:r>
        <w:rPr>
          <w:rFonts w:ascii="Arial" w:eastAsia="Arial" w:hAnsi="Arial" w:cs="Arial"/>
          <w:color w:val="000000" w:themeColor="text1"/>
        </w:rPr>
        <w:t xml:space="preserve"> </w:t>
      </w:r>
      <w:r w:rsidR="00EA2687" w:rsidRPr="006874CD">
        <w:rPr>
          <w:b/>
          <w:bCs/>
        </w:rPr>
        <w:t>Known Issues to Address</w:t>
      </w:r>
    </w:p>
    <w:p w14:paraId="3C33B5FE" w14:textId="581435FF" w:rsidR="00EA2687" w:rsidRPr="006874CD" w:rsidRDefault="00EA2687" w:rsidP="00C17DA6">
      <w:pPr>
        <w:pStyle w:val="ListParagraph"/>
        <w:numPr>
          <w:ilvl w:val="0"/>
          <w:numId w:val="62"/>
        </w:numPr>
      </w:pPr>
      <w:r w:rsidRPr="006442FF">
        <w:rPr>
          <w:b/>
          <w:bCs/>
        </w:rPr>
        <w:t>Backend Connection:</w:t>
      </w:r>
      <w:r w:rsidRPr="006874CD">
        <w:t xml:space="preserve"> Frontend screens ready but not yet connected to AWS services</w:t>
      </w:r>
    </w:p>
    <w:p w14:paraId="26D9B408" w14:textId="2534E388" w:rsidR="00EA2687" w:rsidRPr="006874CD" w:rsidRDefault="00EA2687" w:rsidP="00C17DA6">
      <w:pPr>
        <w:pStyle w:val="ListParagraph"/>
        <w:numPr>
          <w:ilvl w:val="0"/>
          <w:numId w:val="62"/>
        </w:numPr>
      </w:pPr>
      <w:r w:rsidRPr="006442FF">
        <w:rPr>
          <w:b/>
          <w:bCs/>
        </w:rPr>
        <w:t>Weather Data:</w:t>
      </w:r>
      <w:r w:rsidRPr="006874CD">
        <w:t xml:space="preserve"> NOAA API integration pending</w:t>
      </w:r>
    </w:p>
    <w:p w14:paraId="08DC59D2" w14:textId="3E851ABD" w:rsidR="00EA2687" w:rsidRPr="006874CD" w:rsidRDefault="00EA2687" w:rsidP="00C17DA6">
      <w:pPr>
        <w:pStyle w:val="ListParagraph"/>
        <w:numPr>
          <w:ilvl w:val="0"/>
          <w:numId w:val="62"/>
        </w:numPr>
      </w:pPr>
      <w:r w:rsidRPr="006442FF">
        <w:rPr>
          <w:b/>
          <w:bCs/>
        </w:rPr>
        <w:t>Real-time Updates:</w:t>
      </w:r>
      <w:r w:rsidRPr="006874CD">
        <w:t xml:space="preserve"> WebSocket or polling mechanism needs implementation</w:t>
      </w:r>
    </w:p>
    <w:p w14:paraId="086E88A3" w14:textId="077223AA" w:rsidR="00EA2687" w:rsidRPr="006874CD" w:rsidRDefault="00EA2687" w:rsidP="00C17DA6">
      <w:pPr>
        <w:pStyle w:val="ListParagraph"/>
        <w:numPr>
          <w:ilvl w:val="0"/>
          <w:numId w:val="62"/>
        </w:numPr>
      </w:pPr>
      <w:r w:rsidRPr="006442FF">
        <w:rPr>
          <w:b/>
          <w:bCs/>
        </w:rPr>
        <w:t>Offline Mode:</w:t>
      </w:r>
      <w:r w:rsidRPr="006874CD">
        <w:t xml:space="preserve"> Data caching strategy required</w:t>
      </w:r>
    </w:p>
    <w:p w14:paraId="137C834C" w14:textId="572D3838" w:rsidR="00EA2687" w:rsidRPr="006874CD" w:rsidRDefault="00EA2687" w:rsidP="00C17DA6">
      <w:pPr>
        <w:pStyle w:val="ListParagraph"/>
        <w:numPr>
          <w:ilvl w:val="0"/>
          <w:numId w:val="62"/>
        </w:numPr>
      </w:pPr>
      <w:r w:rsidRPr="006442FF">
        <w:rPr>
          <w:b/>
          <w:bCs/>
        </w:rPr>
        <w:t>Performance:</w:t>
      </w:r>
      <w:r w:rsidRPr="006874CD">
        <w:t xml:space="preserve"> Optimization needed for map rendering with weather layers</w:t>
      </w:r>
    </w:p>
    <w:p w14:paraId="53C879D3" w14:textId="59AA28DB" w:rsidR="0044358F" w:rsidRPr="004D4F2A" w:rsidRDefault="00EA2687" w:rsidP="00C17DA6">
      <w:pPr>
        <w:pStyle w:val="ListParagraph"/>
        <w:numPr>
          <w:ilvl w:val="0"/>
          <w:numId w:val="62"/>
        </w:numPr>
      </w:pPr>
      <w:r w:rsidRPr="006442FF">
        <w:rPr>
          <w:b/>
          <w:bCs/>
        </w:rPr>
        <w:t>Testing:</w:t>
      </w:r>
      <w:r w:rsidRPr="006874CD">
        <w:t xml:space="preserve"> Automated testing framework setup pending</w:t>
      </w:r>
    </w:p>
    <w:p w14:paraId="28DC8280" w14:textId="0B56F57B" w:rsidR="00075D9C" w:rsidRPr="006874CD" w:rsidRDefault="00075D9C" w:rsidP="00075D9C">
      <w:r w:rsidRPr="006874CD">
        <w:rPr>
          <w:b/>
          <w:bCs/>
        </w:rPr>
        <w:t>Key Achievements</w:t>
      </w:r>
    </w:p>
    <w:p w14:paraId="2E873F58" w14:textId="2D879AC6" w:rsidR="00075D9C" w:rsidRPr="006874CD" w:rsidRDefault="00075D9C" w:rsidP="00C17DA6">
      <w:pPr>
        <w:pStyle w:val="ListParagraph"/>
        <w:numPr>
          <w:ilvl w:val="0"/>
          <w:numId w:val="63"/>
        </w:numPr>
      </w:pPr>
      <w:r w:rsidRPr="006874CD">
        <w:t>Completed 8 authentication-related screens with full validation and navigation flow</w:t>
      </w:r>
    </w:p>
    <w:p w14:paraId="1595DA74" w14:textId="422EED26" w:rsidR="00075D9C" w:rsidRPr="006874CD" w:rsidRDefault="3D30CC95" w:rsidP="00C17DA6">
      <w:pPr>
        <w:pStyle w:val="ListParagraph"/>
        <w:numPr>
          <w:ilvl w:val="0"/>
          <w:numId w:val="63"/>
        </w:numPr>
      </w:pPr>
      <w:r>
        <w:t xml:space="preserve">Established </w:t>
      </w:r>
      <w:r w:rsidR="6A219B0E">
        <w:t>four-tab</w:t>
      </w:r>
      <w:r>
        <w:t xml:space="preserve"> navigation system (Map, Alerts, Search, Settings)</w:t>
      </w:r>
    </w:p>
    <w:p w14:paraId="30EA528F" w14:textId="2A78C088" w:rsidR="00075D9C" w:rsidRPr="006874CD" w:rsidRDefault="00075D9C" w:rsidP="00C17DA6">
      <w:pPr>
        <w:pStyle w:val="ListParagraph"/>
        <w:numPr>
          <w:ilvl w:val="0"/>
          <w:numId w:val="63"/>
        </w:numPr>
      </w:pPr>
      <w:r w:rsidRPr="006874CD">
        <w:t>Implemented sophisticated settings management with multiple sub-screens</w:t>
      </w:r>
    </w:p>
    <w:p w14:paraId="286DF731" w14:textId="6070CD8D" w:rsidR="00075D9C" w:rsidRPr="006874CD" w:rsidRDefault="00075D9C" w:rsidP="00C17DA6">
      <w:pPr>
        <w:pStyle w:val="ListParagraph"/>
        <w:numPr>
          <w:ilvl w:val="0"/>
          <w:numId w:val="63"/>
        </w:numPr>
      </w:pPr>
      <w:r w:rsidRPr="006874CD">
        <w:t>Built gas station preferences with searchable brand selection (70+ brands)</w:t>
      </w:r>
    </w:p>
    <w:p w14:paraId="1DB0D1F8" w14:textId="4475EBF8" w:rsidR="00075D9C" w:rsidRPr="006874CD" w:rsidRDefault="00075D9C" w:rsidP="00C17DA6">
      <w:pPr>
        <w:pStyle w:val="ListParagraph"/>
        <w:numPr>
          <w:ilvl w:val="0"/>
          <w:numId w:val="63"/>
        </w:numPr>
      </w:pPr>
      <w:r w:rsidRPr="006874CD">
        <w:t>Developed speedometer interface with customization options</w:t>
      </w:r>
    </w:p>
    <w:p w14:paraId="2373CF4B" w14:textId="4DEDCBD3" w:rsidR="00075D9C" w:rsidRPr="006874CD" w:rsidRDefault="00075D9C" w:rsidP="00C17DA6">
      <w:pPr>
        <w:pStyle w:val="ListParagraph"/>
        <w:numPr>
          <w:ilvl w:val="0"/>
          <w:numId w:val="63"/>
        </w:numPr>
      </w:pPr>
      <w:r w:rsidRPr="006874CD">
        <w:t>Achieved AWS deployment in experimental environment</w:t>
      </w:r>
    </w:p>
    <w:p w14:paraId="2CE42C91" w14:textId="583F9303" w:rsidR="00075D9C" w:rsidRPr="006874CD" w:rsidRDefault="00075D9C" w:rsidP="00C17DA6">
      <w:pPr>
        <w:pStyle w:val="ListParagraph"/>
        <w:numPr>
          <w:ilvl w:val="0"/>
          <w:numId w:val="63"/>
        </w:numPr>
      </w:pPr>
      <w:r w:rsidRPr="006874CD">
        <w:t>Researched and documented Google Maps API integration</w:t>
      </w:r>
    </w:p>
    <w:p w14:paraId="488E729E" w14:textId="1E3900FB" w:rsidR="00075D9C" w:rsidRPr="006874CD" w:rsidRDefault="00075D9C" w:rsidP="00C17DA6">
      <w:pPr>
        <w:pStyle w:val="ListParagraph"/>
        <w:numPr>
          <w:ilvl w:val="0"/>
          <w:numId w:val="63"/>
        </w:numPr>
      </w:pPr>
      <w:r w:rsidRPr="006874CD">
        <w:t>Maintained regular client communication</w:t>
      </w:r>
      <w:r w:rsidR="004F6639">
        <w:t xml:space="preserve"> </w:t>
      </w:r>
      <w:r w:rsidRPr="006874CD">
        <w:t>with weekly meetings</w:t>
      </w:r>
    </w:p>
    <w:p w14:paraId="15326E25" w14:textId="569BFF99" w:rsidR="00075D9C" w:rsidRPr="006874CD" w:rsidRDefault="00075D9C" w:rsidP="00C17DA6">
      <w:pPr>
        <w:pStyle w:val="ListParagraph"/>
        <w:numPr>
          <w:ilvl w:val="0"/>
          <w:numId w:val="63"/>
        </w:numPr>
      </w:pPr>
      <w:r w:rsidRPr="006874CD">
        <w:t>Established efficient team collaboration with individual branches and code review</w:t>
      </w:r>
    </w:p>
    <w:p w14:paraId="16ADBA3D" w14:textId="49B99CB5" w:rsidR="00075D9C" w:rsidRPr="006874CD" w:rsidRDefault="00075D9C" w:rsidP="00075D9C">
      <w:r w:rsidRPr="006874CD">
        <w:rPr>
          <w:b/>
          <w:bCs/>
        </w:rPr>
        <w:t>Team Collaboration Highlights</w:t>
      </w:r>
    </w:p>
    <w:p w14:paraId="0666E783" w14:textId="40F72324" w:rsidR="00075D9C" w:rsidRPr="006874CD" w:rsidRDefault="3D30CC95" w:rsidP="00075D9C">
      <w:r>
        <w:t>The project</w:t>
      </w:r>
      <w:r w:rsidR="49BE6187">
        <w:t xml:space="preserve"> </w:t>
      </w:r>
      <w:r>
        <w:t>demonstrates strong team collaboration with complementary skills and responsibilities:</w:t>
      </w:r>
    </w:p>
    <w:p w14:paraId="34CC3FEB" w14:textId="5A2E5083" w:rsidR="00075D9C" w:rsidRPr="006874CD" w:rsidRDefault="00075D9C" w:rsidP="00075D9C">
      <w:r w:rsidRPr="006874CD">
        <w:rPr>
          <w:b/>
          <w:bCs/>
        </w:rPr>
        <w:t>Chetan Kaur:</w:t>
      </w:r>
      <w:r w:rsidR="004D4F2A">
        <w:rPr>
          <w:b/>
          <w:bCs/>
        </w:rPr>
        <w:t xml:space="preserve"> </w:t>
      </w:r>
      <w:r w:rsidRPr="006874CD">
        <w:t>Authentication screens, speedometer implementation, AWS learning, UI refinements</w:t>
      </w:r>
    </w:p>
    <w:p w14:paraId="1ABCDE1C" w14:textId="6B956DDF" w:rsidR="00075D9C" w:rsidRPr="006874CD" w:rsidRDefault="00075D9C" w:rsidP="00075D9C">
      <w:r w:rsidRPr="006874CD">
        <w:rPr>
          <w:b/>
          <w:bCs/>
        </w:rPr>
        <w:t>Pukar Ojha:</w:t>
      </w:r>
      <w:r w:rsidRPr="006874CD">
        <w:t xml:space="preserve"> Repository management, AWS research and deployment, splash screen, technical problem-solving</w:t>
      </w:r>
    </w:p>
    <w:p w14:paraId="7D6E136D" w14:textId="01158F55" w:rsidR="00EC5A1D" w:rsidRPr="00EC5A1D" w:rsidRDefault="00075D9C" w:rsidP="3382D67C">
      <w:r w:rsidRPr="006874CD">
        <w:rPr>
          <w:b/>
          <w:bCs/>
        </w:rPr>
        <w:lastRenderedPageBreak/>
        <w:t>Pravesh Poudel:</w:t>
      </w:r>
      <w:r w:rsidRPr="006874CD">
        <w:t xml:space="preserve"> Navigation architecture, settings system, gas station features, map interface</w:t>
      </w:r>
    </w:p>
    <w:p w14:paraId="4819A0A8" w14:textId="3D41329E" w:rsidR="6D6B4549" w:rsidRDefault="6D6B4549" w:rsidP="0071109D">
      <w:pPr>
        <w:pStyle w:val="Heading2"/>
      </w:pPr>
      <w:bookmarkStart w:id="122" w:name="_Toc212293617"/>
      <w:r w:rsidRPr="3382D67C">
        <w:t xml:space="preserve">Appendix </w:t>
      </w:r>
      <w:r w:rsidR="00637455">
        <w:t>H</w:t>
      </w:r>
      <w:r w:rsidRPr="3382D67C">
        <w:t>: Code Explanation</w:t>
      </w:r>
      <w:bookmarkEnd w:id="122"/>
    </w:p>
    <w:p w14:paraId="1D89BEE0" w14:textId="1393CCA8" w:rsidR="00CE32BC" w:rsidRPr="00DC6B39" w:rsidRDefault="00CE32BC" w:rsidP="00CE32BC">
      <w:pPr>
        <w:spacing w:after="160" w:line="259" w:lineRule="auto"/>
        <w:rPr>
          <w:rFonts w:cs="Times New Roman"/>
          <w:sz w:val="28"/>
          <w:szCs w:val="28"/>
        </w:rPr>
      </w:pPr>
      <w:r w:rsidRPr="00A31FCB">
        <w:rPr>
          <w:rFonts w:cs="Times New Roman"/>
          <w:b/>
          <w:bCs/>
          <w:sz w:val="28"/>
          <w:szCs w:val="28"/>
        </w:rPr>
        <w:t xml:space="preserve">1 </w:t>
      </w:r>
      <w:r w:rsidRPr="00DC6B39">
        <w:rPr>
          <w:rFonts w:cs="Times New Roman"/>
          <w:b/>
          <w:bCs/>
          <w:sz w:val="26"/>
          <w:szCs w:val="26"/>
        </w:rPr>
        <w:t>Key Files and Their Functions</w:t>
      </w:r>
    </w:p>
    <w:p w14:paraId="00DEB813" w14:textId="1D99E15F" w:rsidR="00CE32BC" w:rsidRPr="00DC6B39" w:rsidRDefault="00CE32BC" w:rsidP="00CE32BC">
      <w:pPr>
        <w:spacing w:after="160" w:line="259" w:lineRule="auto"/>
        <w:rPr>
          <w:rFonts w:cs="Times New Roman"/>
        </w:rPr>
      </w:pPr>
      <w:r w:rsidRPr="00A31FCB">
        <w:rPr>
          <w:rFonts w:cs="Times New Roman"/>
          <w:b/>
          <w:bCs/>
        </w:rPr>
        <w:t xml:space="preserve">1.1 </w:t>
      </w:r>
      <w:r w:rsidRPr="00DC6B39">
        <w:rPr>
          <w:rFonts w:cs="Times New Roman"/>
          <w:b/>
          <w:bCs/>
        </w:rPr>
        <w:t>Root Level Files</w:t>
      </w:r>
    </w:p>
    <w:p w14:paraId="7B485B3C" w14:textId="77777777" w:rsidR="00CE32BC" w:rsidRPr="00DC6B39" w:rsidRDefault="00CE32BC" w:rsidP="00CE32BC">
      <w:pPr>
        <w:spacing w:after="160" w:line="259" w:lineRule="auto"/>
        <w:rPr>
          <w:rFonts w:cs="Times New Roman"/>
        </w:rPr>
      </w:pPr>
      <w:r w:rsidRPr="00DC6B39">
        <w:rPr>
          <w:rFonts w:cs="Times New Roman"/>
          <w:b/>
          <w:bCs/>
        </w:rPr>
        <w:t>App.js (Root Application File)</w:t>
      </w:r>
    </w:p>
    <w:p w14:paraId="21E0FEB1" w14:textId="77777777" w:rsidR="00CE32BC" w:rsidRPr="00DC6B39" w:rsidRDefault="00CE32BC" w:rsidP="00CE32BC">
      <w:pPr>
        <w:spacing w:after="160" w:line="259" w:lineRule="auto"/>
        <w:rPr>
          <w:rFonts w:cs="Times New Roman"/>
        </w:rPr>
      </w:pPr>
      <w:r w:rsidRPr="00DC6B39">
        <w:rPr>
          <w:rFonts w:cs="Times New Roman"/>
          <w:b/>
          <w:bCs/>
        </w:rPr>
        <w:t>Location:</w:t>
      </w:r>
      <w:r w:rsidRPr="00A31FCB">
        <w:rPr>
          <w:rFonts w:cs="Times New Roman"/>
          <w:b/>
          <w:bCs/>
        </w:rPr>
        <w:t xml:space="preserve"> </w:t>
      </w:r>
      <w:r w:rsidRPr="00DC6B39">
        <w:rPr>
          <w:rFonts w:cs="Times New Roman"/>
        </w:rPr>
        <w:t>`Implementation/client/App.js`</w:t>
      </w:r>
    </w:p>
    <w:p w14:paraId="4F978EE9" w14:textId="77777777" w:rsidR="00CE32BC" w:rsidRPr="00DC6B39" w:rsidRDefault="00CE32BC" w:rsidP="00CE32BC">
      <w:pPr>
        <w:spacing w:after="160" w:line="259" w:lineRule="auto"/>
        <w:rPr>
          <w:rFonts w:cs="Times New Roman"/>
        </w:rPr>
      </w:pPr>
      <w:r w:rsidRPr="00DC6B39">
        <w:rPr>
          <w:rFonts w:cs="Times New Roman"/>
          <w:b/>
          <w:bCs/>
        </w:rPr>
        <w:t>Purpose:</w:t>
      </w:r>
      <w:r w:rsidRPr="00A31FCB">
        <w:rPr>
          <w:rFonts w:cs="Times New Roman"/>
          <w:b/>
          <w:bCs/>
        </w:rPr>
        <w:t xml:space="preserve"> </w:t>
      </w:r>
      <w:r w:rsidRPr="00DC6B39">
        <w:rPr>
          <w:rFonts w:cs="Times New Roman"/>
        </w:rPr>
        <w:t>Application entry point, navigation configuration, global providers</w:t>
      </w:r>
    </w:p>
    <w:p w14:paraId="04526CD8" w14:textId="77777777" w:rsidR="00CE32BC" w:rsidRPr="00DC6B39" w:rsidRDefault="00CE32BC" w:rsidP="00CE32BC">
      <w:pPr>
        <w:spacing w:after="160" w:line="259" w:lineRule="auto"/>
        <w:rPr>
          <w:rFonts w:cs="Times New Roman"/>
        </w:rPr>
      </w:pPr>
      <w:r w:rsidRPr="00DC6B39">
        <w:rPr>
          <w:rFonts w:cs="Times New Roman"/>
          <w:b/>
          <w:bCs/>
        </w:rPr>
        <w:t>Key Responsibilities:</w:t>
      </w:r>
    </w:p>
    <w:p w14:paraId="69265908" w14:textId="77777777" w:rsidR="00CE32BC" w:rsidRPr="00A31FCB" w:rsidRDefault="00CE32BC" w:rsidP="00C17DA6">
      <w:pPr>
        <w:pStyle w:val="ListParagraph"/>
        <w:numPr>
          <w:ilvl w:val="0"/>
          <w:numId w:val="9"/>
        </w:numPr>
        <w:spacing w:before="0" w:after="160" w:line="259" w:lineRule="auto"/>
        <w:jc w:val="left"/>
        <w:rPr>
          <w:rFonts w:cs="Times New Roman"/>
        </w:rPr>
      </w:pPr>
      <w:r w:rsidRPr="00A31FCB">
        <w:rPr>
          <w:rFonts w:cs="Times New Roman"/>
        </w:rPr>
        <w:t>Set up React Navigation (Stack &amp; Tab navigators)</w:t>
      </w:r>
    </w:p>
    <w:p w14:paraId="7F327B71" w14:textId="77777777" w:rsidR="00CE32BC" w:rsidRPr="00A31FCB" w:rsidRDefault="00CE32BC" w:rsidP="00C17DA6">
      <w:pPr>
        <w:pStyle w:val="ListParagraph"/>
        <w:numPr>
          <w:ilvl w:val="0"/>
          <w:numId w:val="9"/>
        </w:numPr>
        <w:spacing w:before="0" w:after="160" w:line="259" w:lineRule="auto"/>
        <w:jc w:val="left"/>
        <w:rPr>
          <w:rFonts w:cs="Times New Roman"/>
        </w:rPr>
      </w:pPr>
      <w:r w:rsidRPr="00A31FCB">
        <w:rPr>
          <w:rFonts w:cs="Times New Roman"/>
        </w:rPr>
        <w:t>Configure QueryClient for data fetching</w:t>
      </w:r>
    </w:p>
    <w:p w14:paraId="4EB6A1B3" w14:textId="77777777" w:rsidR="00CE32BC" w:rsidRPr="00A31FCB" w:rsidRDefault="00CE32BC" w:rsidP="00C17DA6">
      <w:pPr>
        <w:pStyle w:val="ListParagraph"/>
        <w:numPr>
          <w:ilvl w:val="0"/>
          <w:numId w:val="9"/>
        </w:numPr>
        <w:spacing w:before="0" w:after="160" w:line="259" w:lineRule="auto"/>
        <w:jc w:val="left"/>
        <w:rPr>
          <w:rFonts w:cs="Times New Roman"/>
        </w:rPr>
      </w:pPr>
      <w:r w:rsidRPr="00A31FCB">
        <w:rPr>
          <w:rFonts w:cs="Times New Roman"/>
        </w:rPr>
        <w:t>Define navigation structure</w:t>
      </w:r>
    </w:p>
    <w:p w14:paraId="4F662F69" w14:textId="77777777" w:rsidR="00CE32BC" w:rsidRPr="00A31FCB" w:rsidRDefault="00CE32BC" w:rsidP="00C17DA6">
      <w:pPr>
        <w:pStyle w:val="ListParagraph"/>
        <w:numPr>
          <w:ilvl w:val="0"/>
          <w:numId w:val="9"/>
        </w:numPr>
        <w:spacing w:before="0" w:after="160" w:line="259" w:lineRule="auto"/>
        <w:jc w:val="left"/>
        <w:rPr>
          <w:rFonts w:cs="Times New Roman"/>
        </w:rPr>
      </w:pPr>
      <w:r w:rsidRPr="00A31FCB">
        <w:rPr>
          <w:rFonts w:cs="Times New Roman"/>
        </w:rPr>
        <w:t>Apply global theme</w:t>
      </w:r>
    </w:p>
    <w:p w14:paraId="0CF0EE17" w14:textId="47B29338" w:rsidR="00CE32BC" w:rsidRPr="00DC6B39" w:rsidRDefault="00CE32BC" w:rsidP="00CE32BC">
      <w:pPr>
        <w:pStyle w:val="ListParagraph"/>
        <w:numPr>
          <w:ilvl w:val="0"/>
          <w:numId w:val="9"/>
        </w:numPr>
        <w:spacing w:before="0" w:after="160" w:line="259" w:lineRule="auto"/>
        <w:jc w:val="left"/>
        <w:rPr>
          <w:rFonts w:cs="Times New Roman"/>
        </w:rPr>
      </w:pPr>
      <w:r w:rsidRPr="00A31FCB">
        <w:rPr>
          <w:rFonts w:cs="Times New Roman"/>
        </w:rPr>
        <w:t>Configure StatusBar</w:t>
      </w:r>
    </w:p>
    <w:p w14:paraId="11EAABF2" w14:textId="77777777" w:rsidR="00CE32BC" w:rsidRPr="00DC6B39" w:rsidRDefault="00CE32BC" w:rsidP="00CE32BC">
      <w:pPr>
        <w:spacing w:after="160" w:line="259" w:lineRule="auto"/>
        <w:rPr>
          <w:rFonts w:cs="Times New Roman"/>
        </w:rPr>
      </w:pPr>
      <w:r w:rsidRPr="00DC6B39">
        <w:rPr>
          <w:rFonts w:cs="Times New Roman"/>
          <w:b/>
          <w:bCs/>
        </w:rPr>
        <w:t>Dependencies Used:</w:t>
      </w:r>
    </w:p>
    <w:p w14:paraId="72D3103E" w14:textId="77777777" w:rsidR="00CE32BC" w:rsidRPr="00DC6B39" w:rsidRDefault="00CE32BC" w:rsidP="00CE32BC">
      <w:pPr>
        <w:spacing w:after="160" w:line="259" w:lineRule="auto"/>
        <w:rPr>
          <w:rFonts w:cs="Times New Roman"/>
        </w:rPr>
      </w:pPr>
      <w:r w:rsidRPr="00DC6B39">
        <w:rPr>
          <w:rFonts w:cs="Times New Roman"/>
        </w:rPr>
        <w:t>- `@react-navigation/native`</w:t>
      </w:r>
    </w:p>
    <w:p w14:paraId="2623169B" w14:textId="77777777" w:rsidR="00CE32BC" w:rsidRPr="00DC6B39" w:rsidRDefault="00CE32BC" w:rsidP="00CE32BC">
      <w:pPr>
        <w:spacing w:after="160" w:line="259" w:lineRule="auto"/>
        <w:rPr>
          <w:rFonts w:cs="Times New Roman"/>
        </w:rPr>
      </w:pPr>
      <w:r w:rsidRPr="00DC6B39">
        <w:rPr>
          <w:rFonts w:cs="Times New Roman"/>
        </w:rPr>
        <w:t>- `@react-navigation/native-stack`</w:t>
      </w:r>
    </w:p>
    <w:p w14:paraId="2B270A5B" w14:textId="77777777" w:rsidR="00CE32BC" w:rsidRPr="00DC6B39" w:rsidRDefault="00CE32BC" w:rsidP="00CE32BC">
      <w:pPr>
        <w:spacing w:after="160" w:line="259" w:lineRule="auto"/>
        <w:rPr>
          <w:rFonts w:cs="Times New Roman"/>
        </w:rPr>
      </w:pPr>
      <w:r w:rsidRPr="00DC6B39">
        <w:rPr>
          <w:rFonts w:cs="Times New Roman"/>
        </w:rPr>
        <w:t>- `@react-navigation/bottom-tabs`</w:t>
      </w:r>
    </w:p>
    <w:p w14:paraId="13C51AEE" w14:textId="77777777" w:rsidR="00CE32BC" w:rsidRPr="00DC6B39" w:rsidRDefault="00CE32BC" w:rsidP="00CE32BC">
      <w:pPr>
        <w:spacing w:after="160" w:line="259" w:lineRule="auto"/>
        <w:rPr>
          <w:rFonts w:cs="Times New Roman"/>
        </w:rPr>
      </w:pPr>
      <w:r w:rsidRPr="00DC6B39">
        <w:rPr>
          <w:rFonts w:cs="Times New Roman"/>
        </w:rPr>
        <w:t>- `@tanstack/react-query`</w:t>
      </w:r>
    </w:p>
    <w:p w14:paraId="0BA6D616" w14:textId="28C697D9" w:rsidR="00CE32BC" w:rsidRPr="00DC6B39" w:rsidRDefault="00CE32BC" w:rsidP="00CE32BC">
      <w:pPr>
        <w:spacing w:after="160" w:line="259" w:lineRule="auto"/>
        <w:rPr>
          <w:rFonts w:cs="Times New Roman"/>
        </w:rPr>
      </w:pPr>
      <w:r w:rsidRPr="00DC6B39">
        <w:rPr>
          <w:rFonts w:cs="Times New Roman"/>
        </w:rPr>
        <w:t>-`@expo/vector-icons`</w:t>
      </w:r>
    </w:p>
    <w:p w14:paraId="1A6FB142" w14:textId="77777777" w:rsidR="00CE32BC" w:rsidRPr="00DC6B39" w:rsidRDefault="00CE32BC" w:rsidP="00CE32BC">
      <w:pPr>
        <w:spacing w:after="160" w:line="259" w:lineRule="auto"/>
        <w:rPr>
          <w:rFonts w:cs="Times New Roman"/>
        </w:rPr>
      </w:pPr>
      <w:r w:rsidRPr="00DC6B39">
        <w:rPr>
          <w:rFonts w:cs="Times New Roman"/>
          <w:b/>
          <w:bCs/>
        </w:rPr>
        <w:t>package.json</w:t>
      </w:r>
    </w:p>
    <w:p w14:paraId="49EFEB58" w14:textId="77777777" w:rsidR="00CE32BC" w:rsidRPr="00DC6B39" w:rsidRDefault="00CE32BC" w:rsidP="00CE32BC">
      <w:pPr>
        <w:spacing w:after="160" w:line="259" w:lineRule="auto"/>
        <w:rPr>
          <w:rFonts w:cs="Times New Roman"/>
        </w:rPr>
      </w:pPr>
      <w:r w:rsidRPr="00DC6B39">
        <w:rPr>
          <w:rFonts w:cs="Times New Roman"/>
          <w:b/>
          <w:bCs/>
        </w:rPr>
        <w:t>Location:</w:t>
      </w:r>
      <w:r w:rsidRPr="00A31FCB">
        <w:rPr>
          <w:rFonts w:cs="Times New Roman"/>
        </w:rPr>
        <w:t xml:space="preserve"> </w:t>
      </w:r>
      <w:r w:rsidRPr="00DC6B39">
        <w:rPr>
          <w:rFonts w:cs="Times New Roman"/>
        </w:rPr>
        <w:t>Implementation/client/package.json`</w:t>
      </w:r>
    </w:p>
    <w:p w14:paraId="56B29DE4" w14:textId="61C8696D" w:rsidR="00CE32BC" w:rsidRPr="00DC6B39" w:rsidRDefault="00CE32BC" w:rsidP="00CE32BC">
      <w:pPr>
        <w:spacing w:after="160" w:line="259" w:lineRule="auto"/>
        <w:rPr>
          <w:rFonts w:cs="Times New Roman"/>
        </w:rPr>
      </w:pPr>
      <w:r w:rsidRPr="00DC6B39">
        <w:rPr>
          <w:rFonts w:cs="Times New Roman"/>
          <w:b/>
          <w:bCs/>
        </w:rPr>
        <w:t>Purpose:</w:t>
      </w:r>
      <w:r w:rsidRPr="00DC6B39">
        <w:rPr>
          <w:rFonts w:cs="Times New Roman"/>
        </w:rPr>
        <w:t xml:space="preserve"> Project metadata and dependency management</w:t>
      </w:r>
    </w:p>
    <w:p w14:paraId="1D602486" w14:textId="77777777" w:rsidR="00CE32BC" w:rsidRPr="00DC6B39" w:rsidRDefault="00CE32BC" w:rsidP="00CE32BC">
      <w:pPr>
        <w:spacing w:after="160" w:line="259" w:lineRule="auto"/>
        <w:rPr>
          <w:rFonts w:cs="Times New Roman"/>
        </w:rPr>
      </w:pPr>
      <w:r w:rsidRPr="00DC6B39">
        <w:rPr>
          <w:rFonts w:cs="Times New Roman"/>
          <w:b/>
          <w:bCs/>
        </w:rPr>
        <w:t>Core Dependencies:</w:t>
      </w:r>
    </w:p>
    <w:p w14:paraId="0C65E35A" w14:textId="77777777" w:rsidR="00CE32BC" w:rsidRPr="00DC6B39" w:rsidRDefault="00CE32BC" w:rsidP="00CE32BC">
      <w:pPr>
        <w:spacing w:after="160" w:line="259" w:lineRule="auto"/>
        <w:rPr>
          <w:rFonts w:cs="Times New Roman"/>
        </w:rPr>
      </w:pPr>
      <w:r w:rsidRPr="00DC6B39">
        <w:rPr>
          <w:rFonts w:cs="Times New Roman"/>
        </w:rPr>
        <w:t>json</w:t>
      </w:r>
    </w:p>
    <w:p w14:paraId="3BCFAFCA" w14:textId="77777777" w:rsidR="00CE32BC" w:rsidRPr="00DC6B39" w:rsidRDefault="00CE32BC" w:rsidP="00CE32BC">
      <w:pPr>
        <w:spacing w:after="160" w:line="259" w:lineRule="auto"/>
        <w:rPr>
          <w:rFonts w:cs="Times New Roman"/>
        </w:rPr>
      </w:pPr>
      <w:r w:rsidRPr="00DC6B39">
        <w:rPr>
          <w:rFonts w:cs="Times New Roman"/>
        </w:rPr>
        <w:t>{</w:t>
      </w:r>
    </w:p>
    <w:p w14:paraId="2997A5C9" w14:textId="77777777" w:rsidR="00CE32BC" w:rsidRPr="00DC6B39" w:rsidRDefault="00CE32BC" w:rsidP="00CE32BC">
      <w:pPr>
        <w:spacing w:after="160" w:line="259" w:lineRule="auto"/>
        <w:rPr>
          <w:rFonts w:cs="Times New Roman"/>
        </w:rPr>
      </w:pPr>
      <w:r w:rsidRPr="00DC6B39">
        <w:rPr>
          <w:rFonts w:cs="Times New Roman"/>
        </w:rPr>
        <w:t>  "dependencies": {</w:t>
      </w:r>
    </w:p>
    <w:p w14:paraId="39BFDBD9" w14:textId="77777777" w:rsidR="00CE32BC" w:rsidRPr="00DC6B39" w:rsidRDefault="00CE32BC" w:rsidP="00CE32BC">
      <w:pPr>
        <w:spacing w:after="160" w:line="259" w:lineRule="auto"/>
        <w:rPr>
          <w:rFonts w:cs="Times New Roman"/>
        </w:rPr>
      </w:pPr>
      <w:r w:rsidRPr="00DC6B39">
        <w:rPr>
          <w:rFonts w:cs="Times New Roman"/>
        </w:rPr>
        <w:t>    "@react-navigation/bottom-tabs": "^7.4.7",</w:t>
      </w:r>
    </w:p>
    <w:p w14:paraId="1061E6C8" w14:textId="77777777" w:rsidR="00CE32BC" w:rsidRPr="00DC6B39" w:rsidRDefault="00CE32BC" w:rsidP="00CE32BC">
      <w:pPr>
        <w:spacing w:after="160" w:line="259" w:lineRule="auto"/>
        <w:rPr>
          <w:rFonts w:cs="Times New Roman"/>
        </w:rPr>
      </w:pPr>
      <w:r w:rsidRPr="00DC6B39">
        <w:rPr>
          <w:rFonts w:cs="Times New Roman"/>
        </w:rPr>
        <w:lastRenderedPageBreak/>
        <w:t>    "@react-navigation/native": "^7.1.17",</w:t>
      </w:r>
    </w:p>
    <w:p w14:paraId="16DF3D0F" w14:textId="77777777" w:rsidR="00CE32BC" w:rsidRPr="00DC6B39" w:rsidRDefault="00CE32BC" w:rsidP="00CE32BC">
      <w:pPr>
        <w:spacing w:after="160" w:line="259" w:lineRule="auto"/>
        <w:rPr>
          <w:rFonts w:cs="Times New Roman"/>
        </w:rPr>
      </w:pPr>
      <w:r w:rsidRPr="00DC6B39">
        <w:rPr>
          <w:rFonts w:cs="Times New Roman"/>
        </w:rPr>
        <w:t>    "@react-navigation/native-stack": "^7.3.26",</w:t>
      </w:r>
    </w:p>
    <w:p w14:paraId="0D3616FC" w14:textId="77777777" w:rsidR="00CE32BC" w:rsidRPr="00DC6B39" w:rsidRDefault="00CE32BC" w:rsidP="00CE32BC">
      <w:pPr>
        <w:spacing w:after="160" w:line="259" w:lineRule="auto"/>
        <w:rPr>
          <w:rFonts w:cs="Times New Roman"/>
        </w:rPr>
      </w:pPr>
      <w:r w:rsidRPr="00DC6B39">
        <w:rPr>
          <w:rFonts w:cs="Times New Roman"/>
        </w:rPr>
        <w:t>    "@tanstack/react-query": "^5.90.2",</w:t>
      </w:r>
    </w:p>
    <w:p w14:paraId="6F1C6D4D" w14:textId="77777777" w:rsidR="00CE32BC" w:rsidRPr="00DC6B39" w:rsidRDefault="00CE32BC" w:rsidP="00CE32BC">
      <w:pPr>
        <w:spacing w:after="160" w:line="259" w:lineRule="auto"/>
        <w:rPr>
          <w:rFonts w:cs="Times New Roman"/>
        </w:rPr>
      </w:pPr>
      <w:r w:rsidRPr="00DC6B39">
        <w:rPr>
          <w:rFonts w:cs="Times New Roman"/>
        </w:rPr>
        <w:t>    "expo": "~54.0.10",</w:t>
      </w:r>
    </w:p>
    <w:p w14:paraId="309A262C" w14:textId="77777777" w:rsidR="00CE32BC" w:rsidRPr="00DC6B39" w:rsidRDefault="00CE32BC" w:rsidP="00CE32BC">
      <w:pPr>
        <w:spacing w:after="160" w:line="259" w:lineRule="auto"/>
        <w:rPr>
          <w:rFonts w:cs="Times New Roman"/>
        </w:rPr>
      </w:pPr>
      <w:r w:rsidRPr="00DC6B39">
        <w:rPr>
          <w:rFonts w:cs="Times New Roman"/>
        </w:rPr>
        <w:t>    "expo-font": "~14.0.8",</w:t>
      </w:r>
    </w:p>
    <w:p w14:paraId="24B741EC" w14:textId="77777777" w:rsidR="00CE32BC" w:rsidRPr="00DC6B39" w:rsidRDefault="00CE32BC" w:rsidP="00CE32BC">
      <w:pPr>
        <w:spacing w:after="160" w:line="259" w:lineRule="auto"/>
        <w:rPr>
          <w:rFonts w:cs="Times New Roman"/>
        </w:rPr>
      </w:pPr>
      <w:r w:rsidRPr="00DC6B39">
        <w:rPr>
          <w:rFonts w:cs="Times New Roman"/>
        </w:rPr>
        <w:t>    "expo-linear-gradient": "~15.0.7",</w:t>
      </w:r>
    </w:p>
    <w:p w14:paraId="2568CFB4" w14:textId="77777777" w:rsidR="00CE32BC" w:rsidRPr="00DC6B39" w:rsidRDefault="00CE32BC" w:rsidP="00CE32BC">
      <w:pPr>
        <w:spacing w:after="160" w:line="259" w:lineRule="auto"/>
        <w:rPr>
          <w:rFonts w:cs="Times New Roman"/>
        </w:rPr>
      </w:pPr>
      <w:r w:rsidRPr="00DC6B39">
        <w:rPr>
          <w:rFonts w:cs="Times New Roman"/>
        </w:rPr>
        <w:t>    "expo-location": "~19.0.7",</w:t>
      </w:r>
    </w:p>
    <w:p w14:paraId="40F5057B" w14:textId="77777777" w:rsidR="00CE32BC" w:rsidRPr="00DC6B39" w:rsidRDefault="00CE32BC" w:rsidP="00CE32BC">
      <w:pPr>
        <w:spacing w:after="160" w:line="259" w:lineRule="auto"/>
        <w:rPr>
          <w:rFonts w:cs="Times New Roman"/>
        </w:rPr>
      </w:pPr>
      <w:r w:rsidRPr="00DC6B39">
        <w:rPr>
          <w:rFonts w:cs="Times New Roman"/>
        </w:rPr>
        <w:t>    "react": "19.1.0",</w:t>
      </w:r>
    </w:p>
    <w:p w14:paraId="12E01867" w14:textId="77777777" w:rsidR="00CE32BC" w:rsidRPr="00DC6B39" w:rsidRDefault="00CE32BC" w:rsidP="00CE32BC">
      <w:pPr>
        <w:spacing w:after="160" w:line="259" w:lineRule="auto"/>
        <w:rPr>
          <w:rFonts w:cs="Times New Roman"/>
        </w:rPr>
      </w:pPr>
      <w:r w:rsidRPr="00DC6B39">
        <w:rPr>
          <w:rFonts w:cs="Times New Roman"/>
        </w:rPr>
        <w:t>    "react-native": "0.81.4",</w:t>
      </w:r>
    </w:p>
    <w:p w14:paraId="3A14DD4B" w14:textId="77777777" w:rsidR="00CE32BC" w:rsidRPr="00DC6B39" w:rsidRDefault="00CE32BC" w:rsidP="00CE32BC">
      <w:pPr>
        <w:spacing w:after="160" w:line="259" w:lineRule="auto"/>
        <w:rPr>
          <w:rFonts w:cs="Times New Roman"/>
        </w:rPr>
      </w:pPr>
      <w:r w:rsidRPr="00DC6B39">
        <w:rPr>
          <w:rFonts w:cs="Times New Roman"/>
        </w:rPr>
        <w:t>    "react-native-maps": "1.20.1",</w:t>
      </w:r>
    </w:p>
    <w:p w14:paraId="4D7A50B9" w14:textId="77777777" w:rsidR="00CE32BC" w:rsidRPr="00DC6B39" w:rsidRDefault="00CE32BC" w:rsidP="00CE32BC">
      <w:pPr>
        <w:spacing w:after="160" w:line="259" w:lineRule="auto"/>
        <w:rPr>
          <w:rFonts w:cs="Times New Roman"/>
        </w:rPr>
      </w:pPr>
      <w:r w:rsidRPr="00DC6B39">
        <w:rPr>
          <w:rFonts w:cs="Times New Roman"/>
        </w:rPr>
        <w:t>    "react-native-safe-area-context": "~5.6.0"</w:t>
      </w:r>
    </w:p>
    <w:p w14:paraId="6877B82C" w14:textId="77777777" w:rsidR="00CE32BC" w:rsidRPr="00DC6B39" w:rsidRDefault="00CE32BC" w:rsidP="00CE32BC">
      <w:pPr>
        <w:spacing w:after="160" w:line="259" w:lineRule="auto"/>
        <w:rPr>
          <w:rFonts w:cs="Times New Roman"/>
        </w:rPr>
      </w:pPr>
      <w:r w:rsidRPr="00DC6B39">
        <w:rPr>
          <w:rFonts w:cs="Times New Roman"/>
        </w:rPr>
        <w:t>  }</w:t>
      </w:r>
    </w:p>
    <w:p w14:paraId="0AA81277" w14:textId="3E6CBE58" w:rsidR="00CE32BC" w:rsidRPr="00DC6B39" w:rsidRDefault="00CE32BC" w:rsidP="00CE32BC">
      <w:pPr>
        <w:spacing w:after="160" w:line="259" w:lineRule="auto"/>
        <w:rPr>
          <w:rFonts w:cs="Times New Roman"/>
        </w:rPr>
      </w:pPr>
      <w:r w:rsidRPr="00DC6B39">
        <w:rPr>
          <w:rFonts w:cs="Times New Roman"/>
        </w:rPr>
        <w:t>}</w:t>
      </w:r>
    </w:p>
    <w:p w14:paraId="6CD92403" w14:textId="77777777" w:rsidR="00CE32BC" w:rsidRPr="00DC6B39" w:rsidRDefault="00CE32BC" w:rsidP="00CE32BC">
      <w:pPr>
        <w:spacing w:after="160" w:line="259" w:lineRule="auto"/>
        <w:rPr>
          <w:rFonts w:cs="Times New Roman"/>
        </w:rPr>
      </w:pPr>
      <w:r w:rsidRPr="00A31FCB">
        <w:rPr>
          <w:rFonts w:cs="Times New Roman"/>
          <w:b/>
          <w:bCs/>
        </w:rPr>
        <w:t xml:space="preserve">1.2 </w:t>
      </w:r>
      <w:r w:rsidRPr="00DC6B39">
        <w:rPr>
          <w:rFonts w:cs="Times New Roman"/>
          <w:b/>
          <w:bCs/>
        </w:rPr>
        <w:t>Theme System</w:t>
      </w:r>
    </w:p>
    <w:p w14:paraId="61477D8D" w14:textId="77777777" w:rsidR="00CE32BC" w:rsidRPr="00DC6B39" w:rsidRDefault="00CE32BC" w:rsidP="00CE32BC">
      <w:pPr>
        <w:spacing w:after="160" w:line="259" w:lineRule="auto"/>
        <w:rPr>
          <w:rFonts w:cs="Times New Roman"/>
        </w:rPr>
      </w:pPr>
      <w:r w:rsidRPr="00DC6B39">
        <w:rPr>
          <w:rFonts w:cs="Times New Roman"/>
          <w:b/>
          <w:bCs/>
        </w:rPr>
        <w:t>tokens.js</w:t>
      </w:r>
    </w:p>
    <w:p w14:paraId="0EA86ACF" w14:textId="101FA4E5" w:rsidR="00CE32BC" w:rsidRPr="00DC6B39" w:rsidRDefault="00CE32BC" w:rsidP="00CE32BC">
      <w:pPr>
        <w:spacing w:after="160" w:line="259" w:lineRule="auto"/>
        <w:rPr>
          <w:rFonts w:cs="Times New Roman"/>
        </w:rPr>
      </w:pPr>
      <w:r w:rsidRPr="00DC6B39">
        <w:rPr>
          <w:rFonts w:cs="Times New Roman"/>
          <w:b/>
          <w:bCs/>
        </w:rPr>
        <w:t>Location</w:t>
      </w:r>
      <w:r w:rsidR="002F07BE" w:rsidRPr="00DC6B39">
        <w:rPr>
          <w:rFonts w:cs="Times New Roman"/>
          <w:b/>
          <w:bCs/>
        </w:rPr>
        <w:t>:</w:t>
      </w:r>
      <w:r w:rsidR="002F07BE" w:rsidRPr="00DC6B39">
        <w:rPr>
          <w:rFonts w:cs="Times New Roman"/>
        </w:rPr>
        <w:t xml:space="preserve"> ‘</w:t>
      </w:r>
      <w:r w:rsidRPr="00DC6B39">
        <w:rPr>
          <w:rFonts w:cs="Times New Roman"/>
        </w:rPr>
        <w:t>Implementation/client/src/theme/tokens.js`</w:t>
      </w:r>
    </w:p>
    <w:p w14:paraId="6E163FD8" w14:textId="77777777" w:rsidR="00CE32BC" w:rsidRPr="00DC6B39" w:rsidRDefault="00CE32BC" w:rsidP="00CE32BC">
      <w:pPr>
        <w:spacing w:after="160" w:line="259" w:lineRule="auto"/>
        <w:rPr>
          <w:rFonts w:cs="Times New Roman"/>
        </w:rPr>
      </w:pPr>
      <w:r w:rsidRPr="00DC6B39">
        <w:rPr>
          <w:rFonts w:cs="Times New Roman"/>
          <w:b/>
          <w:bCs/>
        </w:rPr>
        <w:t>Purpose:</w:t>
      </w:r>
      <w:r w:rsidRPr="00DC6B39">
        <w:rPr>
          <w:rFonts w:cs="Times New Roman"/>
        </w:rPr>
        <w:t xml:space="preserve"> Centralized design system - colors, typography, spacing, shadows</w:t>
      </w:r>
    </w:p>
    <w:p w14:paraId="669C2798" w14:textId="77777777" w:rsidR="00CE32BC" w:rsidRPr="00DC6B39" w:rsidRDefault="00CE32BC" w:rsidP="00CE32BC">
      <w:pPr>
        <w:spacing w:after="160" w:line="259" w:lineRule="auto"/>
        <w:rPr>
          <w:rFonts w:cs="Times New Roman"/>
        </w:rPr>
      </w:pPr>
      <w:r w:rsidRPr="00DC6B39">
        <w:rPr>
          <w:rFonts w:cs="Times New Roman"/>
          <w:b/>
          <w:bCs/>
        </w:rPr>
        <w:t>Why Important:</w:t>
      </w:r>
      <w:r w:rsidRPr="00DC6B39">
        <w:rPr>
          <w:rFonts w:cs="Times New Roman"/>
        </w:rPr>
        <w:t xml:space="preserve"> Ensures consistent styling across all screens</w:t>
      </w:r>
    </w:p>
    <w:p w14:paraId="0FA7E23D" w14:textId="77777777" w:rsidR="00CE32BC" w:rsidRPr="00DC6B39" w:rsidRDefault="00CE32BC" w:rsidP="00CE32BC">
      <w:pPr>
        <w:spacing w:after="160" w:line="259" w:lineRule="auto"/>
        <w:rPr>
          <w:rFonts w:cs="Times New Roman"/>
        </w:rPr>
      </w:pPr>
    </w:p>
    <w:p w14:paraId="0DD6474A" w14:textId="38504100" w:rsidR="00CE32BC" w:rsidRPr="00DC6B39" w:rsidRDefault="00CE32BC" w:rsidP="00CE32BC">
      <w:pPr>
        <w:spacing w:after="160" w:line="259" w:lineRule="auto"/>
        <w:rPr>
          <w:rFonts w:cs="Times New Roman"/>
        </w:rPr>
      </w:pPr>
      <w:r w:rsidRPr="00A31FCB">
        <w:rPr>
          <w:rFonts w:cs="Times New Roman"/>
          <w:b/>
          <w:bCs/>
        </w:rPr>
        <w:t xml:space="preserve">1.2.1 </w:t>
      </w:r>
      <w:r w:rsidRPr="00DC6B39">
        <w:rPr>
          <w:rFonts w:cs="Times New Roman"/>
          <w:b/>
          <w:bCs/>
        </w:rPr>
        <w:t>Design Tokens Structure:</w:t>
      </w:r>
    </w:p>
    <w:p w14:paraId="7079ABE9" w14:textId="77777777" w:rsidR="00CE32BC" w:rsidRPr="00DC6B39" w:rsidRDefault="00CE32BC" w:rsidP="00CE32BC">
      <w:pPr>
        <w:spacing w:after="160" w:line="259" w:lineRule="auto"/>
        <w:rPr>
          <w:rFonts w:cs="Times New Roman"/>
        </w:rPr>
      </w:pPr>
      <w:r w:rsidRPr="00A31FCB">
        <w:rPr>
          <w:rFonts w:cs="Times New Roman"/>
          <w:b/>
          <w:bCs/>
        </w:rPr>
        <w:t>a</w:t>
      </w:r>
      <w:r w:rsidRPr="00DC6B39">
        <w:rPr>
          <w:rFonts w:cs="Times New Roman"/>
          <w:b/>
          <w:bCs/>
        </w:rPr>
        <w:t>. Colors:</w:t>
      </w:r>
    </w:p>
    <w:p w14:paraId="06C4F52C" w14:textId="77777777" w:rsidR="00CE32BC" w:rsidRPr="00DC6B39" w:rsidRDefault="00CE32BC" w:rsidP="00CE32BC">
      <w:pPr>
        <w:spacing w:after="160" w:line="259" w:lineRule="auto"/>
        <w:rPr>
          <w:rFonts w:cs="Times New Roman"/>
        </w:rPr>
      </w:pPr>
      <w:r w:rsidRPr="00DC6B39">
        <w:rPr>
          <w:rFonts w:cs="Times New Roman"/>
        </w:rPr>
        <w:t>javascript</w:t>
      </w:r>
    </w:p>
    <w:p w14:paraId="4CFE3F46" w14:textId="77777777" w:rsidR="00CE32BC" w:rsidRPr="00DC6B39" w:rsidRDefault="00CE32BC" w:rsidP="00CE32BC">
      <w:pPr>
        <w:spacing w:after="160" w:line="259" w:lineRule="auto"/>
        <w:rPr>
          <w:rFonts w:cs="Times New Roman"/>
        </w:rPr>
      </w:pPr>
      <w:r w:rsidRPr="00DC6B39">
        <w:rPr>
          <w:rFonts w:cs="Times New Roman"/>
        </w:rPr>
        <w:t>export const colors = {</w:t>
      </w:r>
    </w:p>
    <w:p w14:paraId="50CE334D" w14:textId="77777777" w:rsidR="00CE32BC" w:rsidRPr="00DC6B39" w:rsidRDefault="00CE32BC" w:rsidP="00CE32BC">
      <w:pPr>
        <w:spacing w:after="160" w:line="259" w:lineRule="auto"/>
        <w:rPr>
          <w:rFonts w:cs="Times New Roman"/>
        </w:rPr>
      </w:pPr>
      <w:r w:rsidRPr="00DC6B39">
        <w:rPr>
          <w:rFonts w:cs="Times New Roman"/>
        </w:rPr>
        <w:t>  // Primary Brand Colors</w:t>
      </w:r>
    </w:p>
    <w:p w14:paraId="1192E6C5" w14:textId="77777777" w:rsidR="00CE32BC" w:rsidRPr="00DC6B39" w:rsidRDefault="00CE32BC" w:rsidP="00CE32BC">
      <w:pPr>
        <w:spacing w:after="160" w:line="259" w:lineRule="auto"/>
        <w:rPr>
          <w:rFonts w:cs="Times New Roman"/>
        </w:rPr>
      </w:pPr>
      <w:r w:rsidRPr="00DC6B39">
        <w:rPr>
          <w:rFonts w:cs="Times New Roman"/>
        </w:rPr>
        <w:t>  primary: "#20B2AA",           // Teal (main brand color)</w:t>
      </w:r>
    </w:p>
    <w:p w14:paraId="4BABC638" w14:textId="77777777" w:rsidR="00CE32BC" w:rsidRPr="00DC6B39" w:rsidRDefault="00CE32BC" w:rsidP="00CE32BC">
      <w:pPr>
        <w:spacing w:after="160" w:line="259" w:lineRule="auto"/>
        <w:rPr>
          <w:rFonts w:cs="Times New Roman"/>
        </w:rPr>
      </w:pPr>
      <w:r w:rsidRPr="00DC6B39">
        <w:rPr>
          <w:rFonts w:cs="Times New Roman"/>
        </w:rPr>
        <w:t>  primaryVariant: "#4DDDD7",    // Light teal</w:t>
      </w:r>
    </w:p>
    <w:p w14:paraId="17E02418" w14:textId="77777777" w:rsidR="00CE32BC" w:rsidRPr="00DC6B39" w:rsidRDefault="00CE32BC" w:rsidP="00CE32BC">
      <w:pPr>
        <w:spacing w:after="160" w:line="259" w:lineRule="auto"/>
        <w:rPr>
          <w:rFonts w:cs="Times New Roman"/>
        </w:rPr>
      </w:pPr>
    </w:p>
    <w:p w14:paraId="0CD566B7" w14:textId="77777777" w:rsidR="00CE32BC" w:rsidRPr="00DC6B39" w:rsidRDefault="00CE32BC" w:rsidP="00CE32BC">
      <w:pPr>
        <w:spacing w:after="160" w:line="259" w:lineRule="auto"/>
        <w:rPr>
          <w:rFonts w:cs="Times New Roman"/>
        </w:rPr>
      </w:pPr>
      <w:r w:rsidRPr="00DC6B39">
        <w:rPr>
          <w:rFonts w:cs="Times New Roman"/>
        </w:rPr>
        <w:t>  // Background Colors</w:t>
      </w:r>
    </w:p>
    <w:p w14:paraId="71D24495" w14:textId="77777777" w:rsidR="00CE32BC" w:rsidRPr="00DC6B39" w:rsidRDefault="00CE32BC" w:rsidP="00CE32BC">
      <w:pPr>
        <w:spacing w:after="160" w:line="259" w:lineRule="auto"/>
        <w:rPr>
          <w:rFonts w:cs="Times New Roman"/>
        </w:rPr>
      </w:pPr>
      <w:r w:rsidRPr="00DC6B39">
        <w:rPr>
          <w:rFonts w:cs="Times New Roman"/>
        </w:rPr>
        <w:t>  bg: "#F8F9FA",                // Light gray background</w:t>
      </w:r>
    </w:p>
    <w:p w14:paraId="2A9DFA9F" w14:textId="77777777" w:rsidR="00CE32BC" w:rsidRPr="00DC6B39" w:rsidRDefault="00CE32BC" w:rsidP="00CE32BC">
      <w:pPr>
        <w:spacing w:after="160" w:line="259" w:lineRule="auto"/>
        <w:rPr>
          <w:rFonts w:cs="Times New Roman"/>
        </w:rPr>
      </w:pPr>
      <w:r w:rsidRPr="00DC6B39">
        <w:rPr>
          <w:rFonts w:cs="Times New Roman"/>
        </w:rPr>
        <w:t>  surface: "#FFFFFF",           // White surface</w:t>
      </w:r>
    </w:p>
    <w:p w14:paraId="09A46E39" w14:textId="77777777" w:rsidR="00CE32BC" w:rsidRPr="00DC6B39" w:rsidRDefault="00CE32BC" w:rsidP="00CE32BC">
      <w:pPr>
        <w:spacing w:after="160" w:line="259" w:lineRule="auto"/>
        <w:rPr>
          <w:rFonts w:cs="Times New Roman"/>
        </w:rPr>
      </w:pPr>
    </w:p>
    <w:p w14:paraId="042526A0" w14:textId="77777777" w:rsidR="00CE32BC" w:rsidRPr="00DC6B39" w:rsidRDefault="00CE32BC" w:rsidP="00CE32BC">
      <w:pPr>
        <w:spacing w:after="160" w:line="259" w:lineRule="auto"/>
        <w:rPr>
          <w:rFonts w:cs="Times New Roman"/>
        </w:rPr>
      </w:pPr>
      <w:r w:rsidRPr="00DC6B39">
        <w:rPr>
          <w:rFonts w:cs="Times New Roman"/>
        </w:rPr>
        <w:t>  // Text Colors</w:t>
      </w:r>
    </w:p>
    <w:p w14:paraId="20477828" w14:textId="77777777" w:rsidR="00CE32BC" w:rsidRPr="00DC6B39" w:rsidRDefault="00CE32BC" w:rsidP="00CE32BC">
      <w:pPr>
        <w:spacing w:after="160" w:line="259" w:lineRule="auto"/>
        <w:rPr>
          <w:rFonts w:cs="Times New Roman"/>
        </w:rPr>
      </w:pPr>
      <w:r w:rsidRPr="00DC6B39">
        <w:rPr>
          <w:rFonts w:cs="Times New Roman"/>
        </w:rPr>
        <w:t>  text: "#000000",              // Primary text</w:t>
      </w:r>
    </w:p>
    <w:p w14:paraId="70D95A90" w14:textId="77777777" w:rsidR="00CE32BC" w:rsidRPr="00DC6B39" w:rsidRDefault="00CE32BC" w:rsidP="00CE32BC">
      <w:pPr>
        <w:spacing w:after="160" w:line="259" w:lineRule="auto"/>
        <w:rPr>
          <w:rFonts w:cs="Times New Roman"/>
        </w:rPr>
      </w:pPr>
      <w:r w:rsidRPr="00DC6B39">
        <w:rPr>
          <w:rFonts w:cs="Times New Roman"/>
        </w:rPr>
        <w:t>  textSecondary: "#6B7280",     // Secondary text</w:t>
      </w:r>
    </w:p>
    <w:p w14:paraId="5D7443D1" w14:textId="77777777" w:rsidR="00CE32BC" w:rsidRPr="00DC6B39" w:rsidRDefault="00CE32BC" w:rsidP="00CE32BC">
      <w:pPr>
        <w:spacing w:after="160" w:line="259" w:lineRule="auto"/>
        <w:rPr>
          <w:rFonts w:cs="Times New Roman"/>
        </w:rPr>
      </w:pPr>
      <w:r w:rsidRPr="00DC6B39">
        <w:rPr>
          <w:rFonts w:cs="Times New Roman"/>
        </w:rPr>
        <w:t>  muted: "#9CA3AF",             // Muted/disabled text</w:t>
      </w:r>
    </w:p>
    <w:p w14:paraId="505A8C5B" w14:textId="77777777" w:rsidR="00CE32BC" w:rsidRPr="00DC6B39" w:rsidRDefault="00CE32BC" w:rsidP="00CE32BC">
      <w:pPr>
        <w:spacing w:after="160" w:line="259" w:lineRule="auto"/>
        <w:rPr>
          <w:rFonts w:cs="Times New Roman"/>
        </w:rPr>
      </w:pPr>
    </w:p>
    <w:p w14:paraId="3CC75A52" w14:textId="77777777" w:rsidR="00CE32BC" w:rsidRPr="00DC6B39" w:rsidRDefault="00CE32BC" w:rsidP="00CE32BC">
      <w:pPr>
        <w:spacing w:after="160" w:line="259" w:lineRule="auto"/>
        <w:rPr>
          <w:rFonts w:cs="Times New Roman"/>
        </w:rPr>
      </w:pPr>
      <w:r w:rsidRPr="00DC6B39">
        <w:rPr>
          <w:rFonts w:cs="Times New Roman"/>
        </w:rPr>
        <w:t>  // UI Colors</w:t>
      </w:r>
    </w:p>
    <w:p w14:paraId="46E0DEC5" w14:textId="77777777" w:rsidR="00CE32BC" w:rsidRPr="00DC6B39" w:rsidRDefault="00CE32BC" w:rsidP="00CE32BC">
      <w:pPr>
        <w:spacing w:after="160" w:line="259" w:lineRule="auto"/>
        <w:rPr>
          <w:rFonts w:cs="Times New Roman"/>
        </w:rPr>
      </w:pPr>
      <w:r w:rsidRPr="00DC6B39">
        <w:rPr>
          <w:rFonts w:cs="Times New Roman"/>
        </w:rPr>
        <w:t>  border: "#E5E7EB",            // Border color</w:t>
      </w:r>
    </w:p>
    <w:p w14:paraId="3BCF0362" w14:textId="77777777" w:rsidR="00CE32BC" w:rsidRPr="00DC6B39" w:rsidRDefault="00CE32BC" w:rsidP="00CE32BC">
      <w:pPr>
        <w:spacing w:after="160" w:line="259" w:lineRule="auto"/>
        <w:rPr>
          <w:rFonts w:cs="Times New Roman"/>
        </w:rPr>
      </w:pPr>
    </w:p>
    <w:p w14:paraId="0FC19BF3" w14:textId="77777777" w:rsidR="00CE32BC" w:rsidRPr="00DC6B39" w:rsidRDefault="00CE32BC" w:rsidP="00CE32BC">
      <w:pPr>
        <w:spacing w:after="160" w:line="259" w:lineRule="auto"/>
        <w:rPr>
          <w:rFonts w:cs="Times New Roman"/>
        </w:rPr>
      </w:pPr>
      <w:r w:rsidRPr="00DC6B39">
        <w:rPr>
          <w:rFonts w:cs="Times New Roman"/>
        </w:rPr>
        <w:t>  // Status Colors</w:t>
      </w:r>
    </w:p>
    <w:p w14:paraId="1188687C" w14:textId="77777777" w:rsidR="00CE32BC" w:rsidRPr="00DC6B39" w:rsidRDefault="00CE32BC" w:rsidP="00CE32BC">
      <w:pPr>
        <w:spacing w:after="160" w:line="259" w:lineRule="auto"/>
        <w:rPr>
          <w:rFonts w:cs="Times New Roman"/>
        </w:rPr>
      </w:pPr>
      <w:r w:rsidRPr="00DC6B39">
        <w:rPr>
          <w:rFonts w:cs="Times New Roman"/>
        </w:rPr>
        <w:t>  success: "#10B981",           // Green</w:t>
      </w:r>
    </w:p>
    <w:p w14:paraId="391D2128" w14:textId="77777777" w:rsidR="00CE32BC" w:rsidRPr="00DC6B39" w:rsidRDefault="00CE32BC" w:rsidP="00CE32BC">
      <w:pPr>
        <w:spacing w:after="160" w:line="259" w:lineRule="auto"/>
        <w:rPr>
          <w:rFonts w:cs="Times New Roman"/>
        </w:rPr>
      </w:pPr>
      <w:r w:rsidRPr="00DC6B39">
        <w:rPr>
          <w:rFonts w:cs="Times New Roman"/>
        </w:rPr>
        <w:t>  warning: "#F59E0B",           // Orange</w:t>
      </w:r>
    </w:p>
    <w:p w14:paraId="2D8DD9A5" w14:textId="77777777" w:rsidR="00CE32BC" w:rsidRPr="00DC6B39" w:rsidRDefault="00CE32BC" w:rsidP="00CE32BC">
      <w:pPr>
        <w:spacing w:after="160" w:line="259" w:lineRule="auto"/>
        <w:rPr>
          <w:rFonts w:cs="Times New Roman"/>
        </w:rPr>
      </w:pPr>
      <w:r w:rsidRPr="00DC6B39">
        <w:rPr>
          <w:rFonts w:cs="Times New Roman"/>
        </w:rPr>
        <w:t>  danger: "#EF4444",            // Red</w:t>
      </w:r>
    </w:p>
    <w:p w14:paraId="35E347D0" w14:textId="77777777" w:rsidR="00CE32BC" w:rsidRPr="00DC6B39" w:rsidRDefault="00CE32BC" w:rsidP="00CE32BC">
      <w:pPr>
        <w:spacing w:after="160" w:line="259" w:lineRule="auto"/>
        <w:rPr>
          <w:rFonts w:cs="Times New Roman"/>
        </w:rPr>
      </w:pPr>
    </w:p>
    <w:p w14:paraId="6B46CB3B" w14:textId="77777777" w:rsidR="00CE32BC" w:rsidRPr="00DC6B39" w:rsidRDefault="00CE32BC" w:rsidP="00CE32BC">
      <w:pPr>
        <w:spacing w:after="160" w:line="259" w:lineRule="auto"/>
        <w:rPr>
          <w:rFonts w:cs="Times New Roman"/>
        </w:rPr>
      </w:pPr>
      <w:r w:rsidRPr="00DC6B39">
        <w:rPr>
          <w:rFonts w:cs="Times New Roman"/>
        </w:rPr>
        <w:t>  // Weather-specific Colors</w:t>
      </w:r>
    </w:p>
    <w:p w14:paraId="15EF7A04" w14:textId="77777777" w:rsidR="00CE32BC" w:rsidRPr="00DC6B39" w:rsidRDefault="00CE32BC" w:rsidP="00CE32BC">
      <w:pPr>
        <w:spacing w:after="160" w:line="259" w:lineRule="auto"/>
        <w:rPr>
          <w:rFonts w:cs="Times New Roman"/>
        </w:rPr>
      </w:pPr>
      <w:r w:rsidRPr="00DC6B39">
        <w:rPr>
          <w:rFonts w:cs="Times New Roman"/>
        </w:rPr>
        <w:t>  lightGreen: "#A3D977",</w:t>
      </w:r>
    </w:p>
    <w:p w14:paraId="1F28AE5E" w14:textId="77777777" w:rsidR="00CE32BC" w:rsidRPr="00DC6B39" w:rsidRDefault="00CE32BC" w:rsidP="00CE32BC">
      <w:pPr>
        <w:spacing w:after="160" w:line="259" w:lineRule="auto"/>
        <w:rPr>
          <w:rFonts w:cs="Times New Roman"/>
        </w:rPr>
      </w:pPr>
      <w:r w:rsidRPr="00DC6B39">
        <w:rPr>
          <w:rFonts w:cs="Times New Roman"/>
        </w:rPr>
        <w:t>  lightBlue: "#87CEEB",</w:t>
      </w:r>
    </w:p>
    <w:p w14:paraId="76B6077D" w14:textId="77777777" w:rsidR="00CE32BC" w:rsidRPr="00DC6B39" w:rsidRDefault="00CE32BC" w:rsidP="00CE32BC">
      <w:pPr>
        <w:spacing w:after="160" w:line="259" w:lineRule="auto"/>
        <w:rPr>
          <w:rFonts w:cs="Times New Roman"/>
        </w:rPr>
      </w:pPr>
      <w:r w:rsidRPr="00DC6B39">
        <w:rPr>
          <w:rFonts w:cs="Times New Roman"/>
        </w:rPr>
        <w:t>  yellow: "#F4D03F",</w:t>
      </w:r>
    </w:p>
    <w:p w14:paraId="404A4138" w14:textId="77777777" w:rsidR="00CE32BC" w:rsidRPr="00DC6B39" w:rsidRDefault="00CE32BC" w:rsidP="00CE32BC">
      <w:pPr>
        <w:spacing w:after="160" w:line="259" w:lineRule="auto"/>
        <w:rPr>
          <w:rFonts w:cs="Times New Roman"/>
        </w:rPr>
      </w:pPr>
      <w:r w:rsidRPr="00DC6B39">
        <w:rPr>
          <w:rFonts w:cs="Times New Roman"/>
        </w:rPr>
        <w:t>  purple: "#B19CD9"</w:t>
      </w:r>
    </w:p>
    <w:p w14:paraId="7BB4D017" w14:textId="77777777" w:rsidR="00CE32BC" w:rsidRPr="00DC6B39" w:rsidRDefault="00CE32BC" w:rsidP="00CE32BC">
      <w:pPr>
        <w:spacing w:after="160" w:line="259" w:lineRule="auto"/>
        <w:rPr>
          <w:rFonts w:cs="Times New Roman"/>
        </w:rPr>
      </w:pPr>
      <w:r w:rsidRPr="00DC6B39">
        <w:rPr>
          <w:rFonts w:cs="Times New Roman"/>
        </w:rPr>
        <w:t>};</w:t>
      </w:r>
    </w:p>
    <w:p w14:paraId="629FFEE2" w14:textId="77777777" w:rsidR="00CE32BC" w:rsidRPr="00DC6B39" w:rsidRDefault="00CE32BC" w:rsidP="00CE32BC">
      <w:pPr>
        <w:spacing w:after="160" w:line="259" w:lineRule="auto"/>
        <w:rPr>
          <w:rFonts w:cs="Times New Roman"/>
        </w:rPr>
      </w:pPr>
      <w:r w:rsidRPr="00A31FCB">
        <w:rPr>
          <w:rFonts w:cs="Times New Roman"/>
          <w:b/>
          <w:bCs/>
        </w:rPr>
        <w:t>b</w:t>
      </w:r>
      <w:r w:rsidRPr="00DC6B39">
        <w:rPr>
          <w:rFonts w:cs="Times New Roman"/>
          <w:b/>
          <w:bCs/>
        </w:rPr>
        <w:t>. Typography:</w:t>
      </w:r>
    </w:p>
    <w:p w14:paraId="2F02201C" w14:textId="77777777" w:rsidR="00CE32BC" w:rsidRPr="00DC6B39" w:rsidRDefault="00CE32BC" w:rsidP="00CE32BC">
      <w:pPr>
        <w:spacing w:after="160" w:line="259" w:lineRule="auto"/>
        <w:rPr>
          <w:rFonts w:cs="Times New Roman"/>
        </w:rPr>
      </w:pPr>
      <w:r w:rsidRPr="00DC6B39">
        <w:rPr>
          <w:rFonts w:cs="Times New Roman"/>
        </w:rPr>
        <w:t>javascript</w:t>
      </w:r>
    </w:p>
    <w:p w14:paraId="7F969D3F" w14:textId="77777777" w:rsidR="00CE32BC" w:rsidRPr="00DC6B39" w:rsidRDefault="00CE32BC" w:rsidP="00CE32BC">
      <w:pPr>
        <w:spacing w:after="160" w:line="259" w:lineRule="auto"/>
        <w:rPr>
          <w:rFonts w:cs="Times New Roman"/>
        </w:rPr>
      </w:pPr>
      <w:r w:rsidRPr="00DC6B39">
        <w:rPr>
          <w:rFonts w:cs="Times New Roman"/>
        </w:rPr>
        <w:lastRenderedPageBreak/>
        <w:t>export const type = {</w:t>
      </w:r>
    </w:p>
    <w:p w14:paraId="501B7A3D" w14:textId="77777777" w:rsidR="00CE32BC" w:rsidRPr="00DC6B39" w:rsidRDefault="00CE32BC" w:rsidP="00CE32BC">
      <w:pPr>
        <w:spacing w:after="160" w:line="259" w:lineRule="auto"/>
        <w:rPr>
          <w:rFonts w:cs="Times New Roman"/>
        </w:rPr>
      </w:pPr>
      <w:r w:rsidRPr="00DC6B39">
        <w:rPr>
          <w:rFonts w:cs="Times New Roman"/>
        </w:rPr>
        <w:t>  h1: { fontSize: 28, lineHeight: 34, fontWeight: "700", fontFamily: "Roboto" },</w:t>
      </w:r>
    </w:p>
    <w:p w14:paraId="492D55D8" w14:textId="77777777" w:rsidR="00CE32BC" w:rsidRPr="00DC6B39" w:rsidRDefault="00CE32BC" w:rsidP="00CE32BC">
      <w:pPr>
        <w:spacing w:after="160" w:line="259" w:lineRule="auto"/>
        <w:rPr>
          <w:rFonts w:cs="Times New Roman"/>
        </w:rPr>
      </w:pPr>
      <w:r w:rsidRPr="00DC6B39">
        <w:rPr>
          <w:rFonts w:cs="Times New Roman"/>
        </w:rPr>
        <w:t>  h2: { fontSize: 22, lineHeight: 28, fontWeight: "700", fontFamily: "Roboto" },</w:t>
      </w:r>
    </w:p>
    <w:p w14:paraId="6B431795" w14:textId="77777777" w:rsidR="00CE32BC" w:rsidRPr="00DC6B39" w:rsidRDefault="00CE32BC" w:rsidP="00CE32BC">
      <w:pPr>
        <w:spacing w:after="160" w:line="259" w:lineRule="auto"/>
        <w:rPr>
          <w:rFonts w:cs="Times New Roman"/>
        </w:rPr>
      </w:pPr>
      <w:r w:rsidRPr="00DC6B39">
        <w:rPr>
          <w:rFonts w:cs="Times New Roman"/>
        </w:rPr>
        <w:t>  h3: { fontSize: 18, lineHeight: 24, fontWeight: "600", fontFamily: "Roboto" },</w:t>
      </w:r>
    </w:p>
    <w:p w14:paraId="07ECA059" w14:textId="77777777" w:rsidR="00CE32BC" w:rsidRPr="00DC6B39" w:rsidRDefault="00CE32BC" w:rsidP="00CE32BC">
      <w:pPr>
        <w:spacing w:after="160" w:line="259" w:lineRule="auto"/>
        <w:rPr>
          <w:rFonts w:cs="Times New Roman"/>
        </w:rPr>
      </w:pPr>
      <w:r w:rsidRPr="00DC6B39">
        <w:rPr>
          <w:rFonts w:cs="Times New Roman"/>
        </w:rPr>
        <w:t>  body: { fontSize: 16, lineHeight: 22, fontWeight: "400", fontFamily: "Roboto" },</w:t>
      </w:r>
    </w:p>
    <w:p w14:paraId="1BD03B7E" w14:textId="77777777" w:rsidR="00CE32BC" w:rsidRPr="00DC6B39" w:rsidRDefault="00CE32BC" w:rsidP="00CE32BC">
      <w:pPr>
        <w:spacing w:after="160" w:line="259" w:lineRule="auto"/>
        <w:rPr>
          <w:rFonts w:cs="Times New Roman"/>
        </w:rPr>
      </w:pPr>
      <w:r w:rsidRPr="00DC6B39">
        <w:rPr>
          <w:rFonts w:cs="Times New Roman"/>
        </w:rPr>
        <w:t>  caption: { fontSize: 12, lineHeight: 16, fontWeight: "400", fontFamily: "Roboto" },</w:t>
      </w:r>
    </w:p>
    <w:p w14:paraId="1E871D5A" w14:textId="77777777" w:rsidR="00CE32BC" w:rsidRPr="00DC6B39" w:rsidRDefault="00CE32BC" w:rsidP="00CE32BC">
      <w:pPr>
        <w:spacing w:after="160" w:line="259" w:lineRule="auto"/>
        <w:rPr>
          <w:rFonts w:cs="Times New Roman"/>
        </w:rPr>
      </w:pPr>
      <w:r w:rsidRPr="00DC6B39">
        <w:rPr>
          <w:rFonts w:cs="Times New Roman"/>
        </w:rPr>
        <w:t>  buttonLabel: { fontSize: 16, lineHeight: 20, fontWeight: "600", fontFamily: "Roboto" }</w:t>
      </w:r>
    </w:p>
    <w:p w14:paraId="407DD199" w14:textId="77777777" w:rsidR="00CE32BC" w:rsidRPr="00DC6B39" w:rsidRDefault="00CE32BC" w:rsidP="00CE32BC">
      <w:pPr>
        <w:spacing w:after="160" w:line="259" w:lineRule="auto"/>
        <w:rPr>
          <w:rFonts w:cs="Times New Roman"/>
        </w:rPr>
      </w:pPr>
      <w:r w:rsidRPr="00DC6B39">
        <w:rPr>
          <w:rFonts w:cs="Times New Roman"/>
        </w:rPr>
        <w:t>};</w:t>
      </w:r>
    </w:p>
    <w:p w14:paraId="35DEB47F" w14:textId="77777777" w:rsidR="00CE32BC" w:rsidRPr="00DC6B39" w:rsidRDefault="00CE32BC" w:rsidP="00CE32BC">
      <w:pPr>
        <w:spacing w:after="160" w:line="259" w:lineRule="auto"/>
        <w:rPr>
          <w:rFonts w:cs="Times New Roman"/>
        </w:rPr>
      </w:pPr>
      <w:r w:rsidRPr="00A31FCB">
        <w:rPr>
          <w:rFonts w:cs="Times New Roman"/>
          <w:b/>
          <w:bCs/>
        </w:rPr>
        <w:t>c</w:t>
      </w:r>
      <w:r w:rsidRPr="00DC6B39">
        <w:rPr>
          <w:rFonts w:cs="Times New Roman"/>
          <w:b/>
          <w:bCs/>
        </w:rPr>
        <w:t>. Spacing:</w:t>
      </w:r>
    </w:p>
    <w:p w14:paraId="3BBF44C7" w14:textId="77777777" w:rsidR="00CE32BC" w:rsidRPr="00DC6B39" w:rsidRDefault="00CE32BC" w:rsidP="00CE32BC">
      <w:pPr>
        <w:spacing w:after="160" w:line="259" w:lineRule="auto"/>
        <w:rPr>
          <w:rFonts w:cs="Times New Roman"/>
        </w:rPr>
      </w:pPr>
      <w:r w:rsidRPr="00DC6B39">
        <w:rPr>
          <w:rFonts w:cs="Times New Roman"/>
        </w:rPr>
        <w:t>javascript</w:t>
      </w:r>
    </w:p>
    <w:p w14:paraId="33BE5B90" w14:textId="77777777" w:rsidR="00CE32BC" w:rsidRPr="00DC6B39" w:rsidRDefault="00CE32BC" w:rsidP="00CE32BC">
      <w:pPr>
        <w:spacing w:after="160" w:line="259" w:lineRule="auto"/>
        <w:rPr>
          <w:rFonts w:cs="Times New Roman"/>
        </w:rPr>
      </w:pPr>
      <w:r w:rsidRPr="00DC6B39">
        <w:rPr>
          <w:rFonts w:cs="Times New Roman"/>
        </w:rPr>
        <w:t>export const spacing = {</w:t>
      </w:r>
    </w:p>
    <w:p w14:paraId="28CB71EA" w14:textId="77777777" w:rsidR="00CE32BC" w:rsidRPr="00DC6B39" w:rsidRDefault="00CE32BC" w:rsidP="00CE32BC">
      <w:pPr>
        <w:spacing w:after="160" w:line="259" w:lineRule="auto"/>
        <w:rPr>
          <w:rFonts w:cs="Times New Roman"/>
        </w:rPr>
      </w:pPr>
      <w:r w:rsidRPr="00DC6B39">
        <w:rPr>
          <w:rFonts w:cs="Times New Roman"/>
        </w:rPr>
        <w:t>  xs: 6,</w:t>
      </w:r>
    </w:p>
    <w:p w14:paraId="1FDDE63E" w14:textId="77777777" w:rsidR="00CE32BC" w:rsidRPr="00DC6B39" w:rsidRDefault="00CE32BC" w:rsidP="00CE32BC">
      <w:pPr>
        <w:spacing w:after="160" w:line="259" w:lineRule="auto"/>
        <w:rPr>
          <w:rFonts w:cs="Times New Roman"/>
        </w:rPr>
      </w:pPr>
      <w:r w:rsidRPr="00DC6B39">
        <w:rPr>
          <w:rFonts w:cs="Times New Roman"/>
        </w:rPr>
        <w:t>  sm: 10,</w:t>
      </w:r>
    </w:p>
    <w:p w14:paraId="1ED68FE6" w14:textId="77777777" w:rsidR="00CE32BC" w:rsidRPr="00DC6B39" w:rsidRDefault="00CE32BC" w:rsidP="00CE32BC">
      <w:pPr>
        <w:spacing w:after="160" w:line="259" w:lineRule="auto"/>
        <w:rPr>
          <w:rFonts w:cs="Times New Roman"/>
        </w:rPr>
      </w:pPr>
      <w:r w:rsidRPr="00DC6B39">
        <w:rPr>
          <w:rFonts w:cs="Times New Roman"/>
        </w:rPr>
        <w:t>  md: 14,</w:t>
      </w:r>
    </w:p>
    <w:p w14:paraId="285B26F3" w14:textId="77777777" w:rsidR="00CE32BC" w:rsidRPr="00DC6B39" w:rsidRDefault="00CE32BC" w:rsidP="00CE32BC">
      <w:pPr>
        <w:spacing w:after="160" w:line="259" w:lineRule="auto"/>
        <w:rPr>
          <w:rFonts w:cs="Times New Roman"/>
        </w:rPr>
      </w:pPr>
      <w:r w:rsidRPr="00DC6B39">
        <w:rPr>
          <w:rFonts w:cs="Times New Roman"/>
        </w:rPr>
        <w:t>  lg: 18,</w:t>
      </w:r>
    </w:p>
    <w:p w14:paraId="4BF1FB30" w14:textId="77777777" w:rsidR="00CE32BC" w:rsidRPr="00DC6B39" w:rsidRDefault="00CE32BC" w:rsidP="00CE32BC">
      <w:pPr>
        <w:spacing w:after="160" w:line="259" w:lineRule="auto"/>
        <w:rPr>
          <w:rFonts w:cs="Times New Roman"/>
        </w:rPr>
      </w:pPr>
      <w:r w:rsidRPr="00DC6B39">
        <w:rPr>
          <w:rFonts w:cs="Times New Roman"/>
        </w:rPr>
        <w:t>  xl: 24,</w:t>
      </w:r>
    </w:p>
    <w:p w14:paraId="1D3E4225" w14:textId="77777777" w:rsidR="00CE32BC" w:rsidRPr="00DC6B39" w:rsidRDefault="00CE32BC" w:rsidP="00CE32BC">
      <w:pPr>
        <w:spacing w:after="160" w:line="259" w:lineRule="auto"/>
        <w:rPr>
          <w:rFonts w:cs="Times New Roman"/>
        </w:rPr>
      </w:pPr>
      <w:r w:rsidRPr="00DC6B39">
        <w:rPr>
          <w:rFonts w:cs="Times New Roman"/>
        </w:rPr>
        <w:t>  xxl: 32</w:t>
      </w:r>
    </w:p>
    <w:p w14:paraId="787C59E2" w14:textId="77777777" w:rsidR="00CE32BC" w:rsidRPr="00DC6B39" w:rsidRDefault="00CE32BC" w:rsidP="00CE32BC">
      <w:pPr>
        <w:spacing w:after="160" w:line="259" w:lineRule="auto"/>
        <w:rPr>
          <w:rFonts w:cs="Times New Roman"/>
        </w:rPr>
      </w:pPr>
      <w:r w:rsidRPr="00DC6B39">
        <w:rPr>
          <w:rFonts w:cs="Times New Roman"/>
        </w:rPr>
        <w:t>};</w:t>
      </w:r>
    </w:p>
    <w:p w14:paraId="55912823" w14:textId="77777777" w:rsidR="00CE32BC" w:rsidRPr="00DC6B39" w:rsidRDefault="00CE32BC" w:rsidP="00CE32BC">
      <w:pPr>
        <w:spacing w:after="160" w:line="259" w:lineRule="auto"/>
        <w:rPr>
          <w:rFonts w:cs="Times New Roman"/>
        </w:rPr>
      </w:pPr>
      <w:r w:rsidRPr="00A31FCB">
        <w:rPr>
          <w:rFonts w:cs="Times New Roman"/>
          <w:b/>
          <w:bCs/>
        </w:rPr>
        <w:t>d</w:t>
      </w:r>
      <w:r w:rsidRPr="00DC6B39">
        <w:rPr>
          <w:rFonts w:cs="Times New Roman"/>
          <w:b/>
          <w:bCs/>
        </w:rPr>
        <w:t>. Border Radius:</w:t>
      </w:r>
    </w:p>
    <w:p w14:paraId="3CBDBC6D" w14:textId="77777777" w:rsidR="00CE32BC" w:rsidRPr="00DC6B39" w:rsidRDefault="00CE32BC" w:rsidP="00CE32BC">
      <w:pPr>
        <w:spacing w:after="160" w:line="259" w:lineRule="auto"/>
        <w:rPr>
          <w:rFonts w:cs="Times New Roman"/>
        </w:rPr>
      </w:pPr>
      <w:r w:rsidRPr="00DC6B39">
        <w:rPr>
          <w:rFonts w:cs="Times New Roman"/>
        </w:rPr>
        <w:t>javascript</w:t>
      </w:r>
    </w:p>
    <w:p w14:paraId="55F28926" w14:textId="77777777" w:rsidR="00CE32BC" w:rsidRPr="00DC6B39" w:rsidRDefault="00CE32BC" w:rsidP="00CE32BC">
      <w:pPr>
        <w:spacing w:after="160" w:line="259" w:lineRule="auto"/>
        <w:rPr>
          <w:rFonts w:cs="Times New Roman"/>
        </w:rPr>
      </w:pPr>
      <w:r w:rsidRPr="00DC6B39">
        <w:rPr>
          <w:rFonts w:cs="Times New Roman"/>
        </w:rPr>
        <w:t>export const radius = {</w:t>
      </w:r>
    </w:p>
    <w:p w14:paraId="548451B1" w14:textId="77777777" w:rsidR="00CE32BC" w:rsidRPr="00DC6B39" w:rsidRDefault="00CE32BC" w:rsidP="00CE32BC">
      <w:pPr>
        <w:spacing w:after="160" w:line="259" w:lineRule="auto"/>
        <w:rPr>
          <w:rFonts w:cs="Times New Roman"/>
        </w:rPr>
      </w:pPr>
      <w:r w:rsidRPr="00DC6B39">
        <w:rPr>
          <w:rFonts w:cs="Times New Roman"/>
        </w:rPr>
        <w:t>  xs: 8,</w:t>
      </w:r>
    </w:p>
    <w:p w14:paraId="733ED9CD" w14:textId="77777777" w:rsidR="00CE32BC" w:rsidRPr="00DC6B39" w:rsidRDefault="00CE32BC" w:rsidP="00CE32BC">
      <w:pPr>
        <w:spacing w:after="160" w:line="259" w:lineRule="auto"/>
        <w:rPr>
          <w:rFonts w:cs="Times New Roman"/>
        </w:rPr>
      </w:pPr>
      <w:r w:rsidRPr="00DC6B39">
        <w:rPr>
          <w:rFonts w:cs="Times New Roman"/>
        </w:rPr>
        <w:t>  sm: 12,</w:t>
      </w:r>
    </w:p>
    <w:p w14:paraId="4D3679E5" w14:textId="77777777" w:rsidR="00CE32BC" w:rsidRPr="00DC6B39" w:rsidRDefault="00CE32BC" w:rsidP="00CE32BC">
      <w:pPr>
        <w:spacing w:after="160" w:line="259" w:lineRule="auto"/>
        <w:rPr>
          <w:rFonts w:cs="Times New Roman"/>
        </w:rPr>
      </w:pPr>
      <w:r w:rsidRPr="00DC6B39">
        <w:rPr>
          <w:rFonts w:cs="Times New Roman"/>
        </w:rPr>
        <w:t>  md: 16,</w:t>
      </w:r>
    </w:p>
    <w:p w14:paraId="3DEF19BD" w14:textId="77777777" w:rsidR="00CE32BC" w:rsidRPr="00DC6B39" w:rsidRDefault="00CE32BC" w:rsidP="00CE32BC">
      <w:pPr>
        <w:spacing w:after="160" w:line="259" w:lineRule="auto"/>
        <w:rPr>
          <w:rFonts w:cs="Times New Roman"/>
        </w:rPr>
      </w:pPr>
      <w:r w:rsidRPr="00DC6B39">
        <w:rPr>
          <w:rFonts w:cs="Times New Roman"/>
        </w:rPr>
        <w:t>  lg: 20,</w:t>
      </w:r>
    </w:p>
    <w:p w14:paraId="18BB2F72" w14:textId="77777777" w:rsidR="00CE32BC" w:rsidRPr="00DC6B39" w:rsidRDefault="00CE32BC" w:rsidP="00CE32BC">
      <w:pPr>
        <w:spacing w:after="160" w:line="259" w:lineRule="auto"/>
        <w:rPr>
          <w:rFonts w:cs="Times New Roman"/>
        </w:rPr>
      </w:pPr>
      <w:r w:rsidRPr="00DC6B39">
        <w:rPr>
          <w:rFonts w:cs="Times New Roman"/>
        </w:rPr>
        <w:t>  xl: 28,</w:t>
      </w:r>
    </w:p>
    <w:p w14:paraId="6017DC56" w14:textId="77777777" w:rsidR="00CE32BC" w:rsidRPr="00DC6B39" w:rsidRDefault="00CE32BC" w:rsidP="00CE32BC">
      <w:pPr>
        <w:spacing w:after="160" w:line="259" w:lineRule="auto"/>
        <w:rPr>
          <w:rFonts w:cs="Times New Roman"/>
        </w:rPr>
      </w:pPr>
      <w:r w:rsidRPr="00DC6B39">
        <w:rPr>
          <w:rFonts w:cs="Times New Roman"/>
        </w:rPr>
        <w:lastRenderedPageBreak/>
        <w:t>  pill: 999</w:t>
      </w:r>
    </w:p>
    <w:p w14:paraId="0E6CCABA" w14:textId="77777777" w:rsidR="00CE32BC" w:rsidRPr="00DC6B39" w:rsidRDefault="00CE32BC" w:rsidP="00CE32BC">
      <w:pPr>
        <w:spacing w:after="160" w:line="259" w:lineRule="auto"/>
        <w:rPr>
          <w:rFonts w:cs="Times New Roman"/>
        </w:rPr>
      </w:pPr>
      <w:r w:rsidRPr="00DC6B39">
        <w:rPr>
          <w:rFonts w:cs="Times New Roman"/>
        </w:rPr>
        <w:t>};</w:t>
      </w:r>
    </w:p>
    <w:p w14:paraId="7EAA023B" w14:textId="77777777" w:rsidR="00CE32BC" w:rsidRPr="00DC6B39" w:rsidRDefault="00CE32BC" w:rsidP="00CE32BC">
      <w:pPr>
        <w:spacing w:after="160" w:line="259" w:lineRule="auto"/>
        <w:rPr>
          <w:rFonts w:cs="Times New Roman"/>
        </w:rPr>
      </w:pPr>
    </w:p>
    <w:p w14:paraId="5B248845" w14:textId="77777777" w:rsidR="00CE32BC" w:rsidRPr="00DC6B39" w:rsidRDefault="00CE32BC" w:rsidP="00CE32BC">
      <w:pPr>
        <w:spacing w:after="160" w:line="259" w:lineRule="auto"/>
        <w:rPr>
          <w:rFonts w:cs="Times New Roman"/>
        </w:rPr>
      </w:pPr>
      <w:r w:rsidRPr="00A31FCB">
        <w:rPr>
          <w:rFonts w:cs="Times New Roman"/>
          <w:b/>
          <w:bCs/>
        </w:rPr>
        <w:t>e</w:t>
      </w:r>
      <w:r w:rsidRPr="00DC6B39">
        <w:rPr>
          <w:rFonts w:cs="Times New Roman"/>
          <w:b/>
          <w:bCs/>
        </w:rPr>
        <w:t>. Shadows:</w:t>
      </w:r>
    </w:p>
    <w:p w14:paraId="238C9C34" w14:textId="77777777" w:rsidR="00CE32BC" w:rsidRPr="00DC6B39" w:rsidRDefault="00CE32BC" w:rsidP="00CE32BC">
      <w:pPr>
        <w:spacing w:after="160" w:line="259" w:lineRule="auto"/>
        <w:rPr>
          <w:rFonts w:cs="Times New Roman"/>
        </w:rPr>
      </w:pPr>
      <w:r w:rsidRPr="00DC6B39">
        <w:rPr>
          <w:rFonts w:cs="Times New Roman"/>
        </w:rPr>
        <w:t>javascript</w:t>
      </w:r>
    </w:p>
    <w:p w14:paraId="64514843" w14:textId="77777777" w:rsidR="00CE32BC" w:rsidRPr="00DC6B39" w:rsidRDefault="00CE32BC" w:rsidP="00CE32BC">
      <w:pPr>
        <w:spacing w:after="160" w:line="259" w:lineRule="auto"/>
        <w:rPr>
          <w:rFonts w:cs="Times New Roman"/>
        </w:rPr>
      </w:pPr>
      <w:r w:rsidRPr="00DC6B39">
        <w:rPr>
          <w:rFonts w:cs="Times New Roman"/>
        </w:rPr>
        <w:t>export const shadows = {</w:t>
      </w:r>
    </w:p>
    <w:p w14:paraId="1D4E1639" w14:textId="77777777" w:rsidR="00CE32BC" w:rsidRPr="00DC6B39" w:rsidRDefault="00CE32BC" w:rsidP="00CE32BC">
      <w:pPr>
        <w:spacing w:after="160" w:line="259" w:lineRule="auto"/>
        <w:rPr>
          <w:rFonts w:cs="Times New Roman"/>
        </w:rPr>
      </w:pPr>
      <w:r w:rsidRPr="00DC6B39">
        <w:rPr>
          <w:rFonts w:cs="Times New Roman"/>
        </w:rPr>
        <w:t>  main: {</w:t>
      </w:r>
    </w:p>
    <w:p w14:paraId="57B7410D" w14:textId="77777777" w:rsidR="00CE32BC" w:rsidRPr="00DC6B39" w:rsidRDefault="00CE32BC" w:rsidP="00CE32BC">
      <w:pPr>
        <w:spacing w:after="160" w:line="259" w:lineRule="auto"/>
        <w:rPr>
          <w:rFonts w:cs="Times New Roman"/>
        </w:rPr>
      </w:pPr>
      <w:r w:rsidRPr="00DC6B39">
        <w:rPr>
          <w:rFonts w:cs="Times New Roman"/>
        </w:rPr>
        <w:t>    shadowColor: "#000",</w:t>
      </w:r>
    </w:p>
    <w:p w14:paraId="2C478057" w14:textId="77777777" w:rsidR="00CE32BC" w:rsidRPr="00DC6B39" w:rsidRDefault="4BBE9C52" w:rsidP="00CE32BC">
      <w:pPr>
        <w:spacing w:after="160" w:line="259" w:lineRule="auto"/>
        <w:rPr>
          <w:rFonts w:cs="Times New Roman"/>
        </w:rPr>
      </w:pPr>
      <w:r w:rsidRPr="60CCF812">
        <w:rPr>
          <w:rFonts w:cs="Times New Roman"/>
        </w:rPr>
        <w:t xml:space="preserve">    shadowOffset: </w:t>
      </w:r>
      <w:bookmarkStart w:id="123" w:name="_Int_J98kuuyI"/>
      <w:r w:rsidRPr="60CCF812">
        <w:rPr>
          <w:rFonts w:cs="Times New Roman"/>
        </w:rPr>
        <w:t>{ width</w:t>
      </w:r>
      <w:bookmarkEnd w:id="123"/>
      <w:r w:rsidRPr="60CCF812">
        <w:rPr>
          <w:rFonts w:cs="Times New Roman"/>
        </w:rPr>
        <w:t>: 0, height: 2 },</w:t>
      </w:r>
    </w:p>
    <w:p w14:paraId="4E1363AB" w14:textId="77777777" w:rsidR="00CE32BC" w:rsidRPr="00DC6B39" w:rsidRDefault="00CE32BC" w:rsidP="00CE32BC">
      <w:pPr>
        <w:spacing w:after="160" w:line="259" w:lineRule="auto"/>
        <w:rPr>
          <w:rFonts w:cs="Times New Roman"/>
        </w:rPr>
      </w:pPr>
      <w:r w:rsidRPr="00DC6B39">
        <w:rPr>
          <w:rFonts w:cs="Times New Roman"/>
        </w:rPr>
        <w:t>    shadowOpacity: 0.1,</w:t>
      </w:r>
    </w:p>
    <w:p w14:paraId="58E37DB2" w14:textId="77777777" w:rsidR="00CE32BC" w:rsidRPr="00DC6B39" w:rsidRDefault="00CE32BC" w:rsidP="00CE32BC">
      <w:pPr>
        <w:spacing w:after="160" w:line="259" w:lineRule="auto"/>
        <w:rPr>
          <w:rFonts w:cs="Times New Roman"/>
        </w:rPr>
      </w:pPr>
      <w:r w:rsidRPr="00DC6B39">
        <w:rPr>
          <w:rFonts w:cs="Times New Roman"/>
        </w:rPr>
        <w:t>    shadowRadius: 8,</w:t>
      </w:r>
    </w:p>
    <w:p w14:paraId="2A5A090E" w14:textId="77777777" w:rsidR="00CE32BC" w:rsidRPr="00DC6B39" w:rsidRDefault="00CE32BC" w:rsidP="00CE32BC">
      <w:pPr>
        <w:spacing w:after="160" w:line="259" w:lineRule="auto"/>
        <w:rPr>
          <w:rFonts w:cs="Times New Roman"/>
        </w:rPr>
      </w:pPr>
      <w:r w:rsidRPr="00DC6B39">
        <w:rPr>
          <w:rFonts w:cs="Times New Roman"/>
        </w:rPr>
        <w:t>    elevation: 5</w:t>
      </w:r>
    </w:p>
    <w:p w14:paraId="5B1A2D6F" w14:textId="77777777" w:rsidR="00CE32BC" w:rsidRPr="00DC6B39" w:rsidRDefault="00CE32BC" w:rsidP="00CE32BC">
      <w:pPr>
        <w:spacing w:after="160" w:line="259" w:lineRule="auto"/>
        <w:rPr>
          <w:rFonts w:cs="Times New Roman"/>
        </w:rPr>
      </w:pPr>
      <w:r w:rsidRPr="00DC6B39">
        <w:rPr>
          <w:rFonts w:cs="Times New Roman"/>
        </w:rPr>
        <w:t>  },</w:t>
      </w:r>
    </w:p>
    <w:p w14:paraId="164DE2E1" w14:textId="77777777" w:rsidR="00CE32BC" w:rsidRPr="00DC6B39" w:rsidRDefault="00CE32BC" w:rsidP="00CE32BC">
      <w:pPr>
        <w:spacing w:after="160" w:line="259" w:lineRule="auto"/>
        <w:rPr>
          <w:rFonts w:cs="Times New Roman"/>
        </w:rPr>
      </w:pPr>
      <w:r w:rsidRPr="00DC6B39">
        <w:rPr>
          <w:rFonts w:cs="Times New Roman"/>
        </w:rPr>
        <w:t>  floatingAction: {</w:t>
      </w:r>
    </w:p>
    <w:p w14:paraId="45058643" w14:textId="77777777" w:rsidR="00CE32BC" w:rsidRPr="00DC6B39" w:rsidRDefault="00CE32BC" w:rsidP="00CE32BC">
      <w:pPr>
        <w:spacing w:after="160" w:line="259" w:lineRule="auto"/>
        <w:rPr>
          <w:rFonts w:cs="Times New Roman"/>
        </w:rPr>
      </w:pPr>
      <w:r w:rsidRPr="00DC6B39">
        <w:rPr>
          <w:rFonts w:cs="Times New Roman"/>
        </w:rPr>
        <w:t>    shadowColor: "#000",</w:t>
      </w:r>
    </w:p>
    <w:p w14:paraId="7FFC9ED7" w14:textId="77777777" w:rsidR="00CE32BC" w:rsidRPr="00DC6B39" w:rsidRDefault="00CE32BC" w:rsidP="00CE32BC">
      <w:pPr>
        <w:spacing w:after="160" w:line="259" w:lineRule="auto"/>
        <w:rPr>
          <w:rFonts w:cs="Times New Roman"/>
        </w:rPr>
      </w:pPr>
      <w:r w:rsidRPr="00DC6B39">
        <w:rPr>
          <w:rFonts w:cs="Times New Roman"/>
        </w:rPr>
        <w:t>    shadowOffset: { width: 0, height: 4 },</w:t>
      </w:r>
    </w:p>
    <w:p w14:paraId="19668A88" w14:textId="77777777" w:rsidR="00CE32BC" w:rsidRPr="00DC6B39" w:rsidRDefault="00CE32BC" w:rsidP="00CE32BC">
      <w:pPr>
        <w:spacing w:after="160" w:line="259" w:lineRule="auto"/>
        <w:rPr>
          <w:rFonts w:cs="Times New Roman"/>
        </w:rPr>
      </w:pPr>
      <w:r w:rsidRPr="00DC6B39">
        <w:rPr>
          <w:rFonts w:cs="Times New Roman"/>
        </w:rPr>
        <w:t>    shadowOpacity: 0.2,</w:t>
      </w:r>
    </w:p>
    <w:p w14:paraId="0DDD3097" w14:textId="77777777" w:rsidR="00CE32BC" w:rsidRPr="00DC6B39" w:rsidRDefault="00CE32BC" w:rsidP="00CE32BC">
      <w:pPr>
        <w:spacing w:after="160" w:line="259" w:lineRule="auto"/>
        <w:rPr>
          <w:rFonts w:cs="Times New Roman"/>
        </w:rPr>
      </w:pPr>
      <w:r w:rsidRPr="00DC6B39">
        <w:rPr>
          <w:rFonts w:cs="Times New Roman"/>
        </w:rPr>
        <w:t>    shadowRadius: 12,</w:t>
      </w:r>
    </w:p>
    <w:p w14:paraId="799DD8A2" w14:textId="77777777" w:rsidR="00CE32BC" w:rsidRPr="00DC6B39" w:rsidRDefault="00CE32BC" w:rsidP="00CE32BC">
      <w:pPr>
        <w:spacing w:after="160" w:line="259" w:lineRule="auto"/>
        <w:rPr>
          <w:rFonts w:cs="Times New Roman"/>
        </w:rPr>
      </w:pPr>
      <w:r w:rsidRPr="00DC6B39">
        <w:rPr>
          <w:rFonts w:cs="Times New Roman"/>
        </w:rPr>
        <w:t>    elevation: 15</w:t>
      </w:r>
    </w:p>
    <w:p w14:paraId="378CBF81" w14:textId="77777777" w:rsidR="00CE32BC" w:rsidRPr="00DC6B39" w:rsidRDefault="00CE32BC" w:rsidP="00CE32BC">
      <w:pPr>
        <w:spacing w:after="160" w:line="259" w:lineRule="auto"/>
        <w:rPr>
          <w:rFonts w:cs="Times New Roman"/>
        </w:rPr>
      </w:pPr>
      <w:r w:rsidRPr="00DC6B39">
        <w:rPr>
          <w:rFonts w:cs="Times New Roman"/>
        </w:rPr>
        <w:t>  }</w:t>
      </w:r>
    </w:p>
    <w:p w14:paraId="2D9B8D0F" w14:textId="77777777" w:rsidR="00CE32BC" w:rsidRPr="00DC6B39" w:rsidRDefault="00CE32BC" w:rsidP="00CE32BC">
      <w:pPr>
        <w:spacing w:after="160" w:line="259" w:lineRule="auto"/>
        <w:rPr>
          <w:rFonts w:cs="Times New Roman"/>
        </w:rPr>
      </w:pPr>
      <w:r w:rsidRPr="00DC6B39">
        <w:rPr>
          <w:rFonts w:cs="Times New Roman"/>
        </w:rPr>
        <w:t>};</w:t>
      </w:r>
    </w:p>
    <w:p w14:paraId="437F4015" w14:textId="77777777" w:rsidR="00CE32BC" w:rsidRPr="00DC6B39" w:rsidRDefault="00CE32BC" w:rsidP="00CE32BC">
      <w:pPr>
        <w:spacing w:after="160" w:line="259" w:lineRule="auto"/>
        <w:rPr>
          <w:rFonts w:cs="Times New Roman"/>
        </w:rPr>
      </w:pPr>
      <w:r w:rsidRPr="00DC6B39">
        <w:rPr>
          <w:rFonts w:cs="Times New Roman"/>
          <w:b/>
          <w:bCs/>
        </w:rPr>
        <w:t>Usage Example:</w:t>
      </w:r>
    </w:p>
    <w:p w14:paraId="03CA31FC" w14:textId="77777777" w:rsidR="00CE32BC" w:rsidRPr="00DC6B39" w:rsidRDefault="00CE32BC" w:rsidP="00CE32BC">
      <w:pPr>
        <w:spacing w:after="160" w:line="259" w:lineRule="auto"/>
        <w:rPr>
          <w:rFonts w:cs="Times New Roman"/>
        </w:rPr>
      </w:pPr>
      <w:r w:rsidRPr="00DC6B39">
        <w:rPr>
          <w:rFonts w:cs="Times New Roman"/>
        </w:rPr>
        <w:t>```javascript</w:t>
      </w:r>
    </w:p>
    <w:p w14:paraId="7EEC478A" w14:textId="77777777" w:rsidR="00CE32BC" w:rsidRPr="00DC6B39" w:rsidRDefault="00CE32BC" w:rsidP="00CE32BC">
      <w:pPr>
        <w:spacing w:after="160" w:line="259" w:lineRule="auto"/>
        <w:rPr>
          <w:rFonts w:cs="Times New Roman"/>
        </w:rPr>
      </w:pPr>
      <w:r w:rsidRPr="00DC6B39">
        <w:rPr>
          <w:rFonts w:cs="Times New Roman"/>
        </w:rPr>
        <w:t>import { colors, type, spacing, radius } from "../../theme/tokens";</w:t>
      </w:r>
    </w:p>
    <w:p w14:paraId="498185C6" w14:textId="77777777" w:rsidR="00CE32BC" w:rsidRPr="00DC6B39" w:rsidRDefault="00CE32BC" w:rsidP="00CE32BC">
      <w:pPr>
        <w:spacing w:after="160" w:line="259" w:lineRule="auto"/>
        <w:rPr>
          <w:rFonts w:cs="Times New Roman"/>
        </w:rPr>
      </w:pPr>
    </w:p>
    <w:p w14:paraId="08F5D486" w14:textId="77777777" w:rsidR="00CE32BC" w:rsidRPr="00DC6B39" w:rsidRDefault="00CE32BC" w:rsidP="00CE32BC">
      <w:pPr>
        <w:spacing w:after="160" w:line="259" w:lineRule="auto"/>
        <w:rPr>
          <w:rFonts w:cs="Times New Roman"/>
        </w:rPr>
      </w:pPr>
      <w:r w:rsidRPr="00DC6B39">
        <w:rPr>
          <w:rFonts w:cs="Times New Roman"/>
        </w:rPr>
        <w:t>const styles = StyleSheet.create({</w:t>
      </w:r>
    </w:p>
    <w:p w14:paraId="59E6D91E" w14:textId="77777777" w:rsidR="00CE32BC" w:rsidRPr="00DC6B39" w:rsidRDefault="00CE32BC" w:rsidP="00CE32BC">
      <w:pPr>
        <w:spacing w:after="160" w:line="259" w:lineRule="auto"/>
        <w:rPr>
          <w:rFonts w:cs="Times New Roman"/>
        </w:rPr>
      </w:pPr>
      <w:r w:rsidRPr="00DC6B39">
        <w:rPr>
          <w:rFonts w:cs="Times New Roman"/>
        </w:rPr>
        <w:lastRenderedPageBreak/>
        <w:t>  container: {</w:t>
      </w:r>
    </w:p>
    <w:p w14:paraId="082435D5" w14:textId="77777777" w:rsidR="00CE32BC" w:rsidRPr="00DC6B39" w:rsidRDefault="00CE32BC" w:rsidP="00CE32BC">
      <w:pPr>
        <w:spacing w:after="160" w:line="259" w:lineRule="auto"/>
        <w:rPr>
          <w:rFonts w:cs="Times New Roman"/>
        </w:rPr>
      </w:pPr>
      <w:r w:rsidRPr="00DC6B39">
        <w:rPr>
          <w:rFonts w:cs="Times New Roman"/>
        </w:rPr>
        <w:t>    backgroundColor: colors.bg,</w:t>
      </w:r>
    </w:p>
    <w:p w14:paraId="7031EF5D" w14:textId="77777777" w:rsidR="00CE32BC" w:rsidRPr="00DC6B39" w:rsidRDefault="00CE32BC" w:rsidP="00CE32BC">
      <w:pPr>
        <w:spacing w:after="160" w:line="259" w:lineRule="auto"/>
        <w:rPr>
          <w:rFonts w:cs="Times New Roman"/>
        </w:rPr>
      </w:pPr>
      <w:r w:rsidRPr="00DC6B39">
        <w:rPr>
          <w:rFonts w:cs="Times New Roman"/>
        </w:rPr>
        <w:t>    padding: spacing.lg</w:t>
      </w:r>
    </w:p>
    <w:p w14:paraId="46B8AB76" w14:textId="77777777" w:rsidR="00CE32BC" w:rsidRPr="00DC6B39" w:rsidRDefault="00CE32BC" w:rsidP="00CE32BC">
      <w:pPr>
        <w:spacing w:after="160" w:line="259" w:lineRule="auto"/>
        <w:rPr>
          <w:rFonts w:cs="Times New Roman"/>
        </w:rPr>
      </w:pPr>
      <w:r w:rsidRPr="00DC6B39">
        <w:rPr>
          <w:rFonts w:cs="Times New Roman"/>
        </w:rPr>
        <w:t>  },</w:t>
      </w:r>
    </w:p>
    <w:p w14:paraId="35969E44" w14:textId="77777777" w:rsidR="00CE32BC" w:rsidRPr="00DC6B39" w:rsidRDefault="00CE32BC" w:rsidP="00CE32BC">
      <w:pPr>
        <w:spacing w:after="160" w:line="259" w:lineRule="auto"/>
        <w:rPr>
          <w:rFonts w:cs="Times New Roman"/>
        </w:rPr>
      </w:pPr>
      <w:r w:rsidRPr="00DC6B39">
        <w:rPr>
          <w:rFonts w:cs="Times New Roman"/>
        </w:rPr>
        <w:t>  title: {</w:t>
      </w:r>
    </w:p>
    <w:p w14:paraId="6E426CB8" w14:textId="77777777" w:rsidR="00CE32BC" w:rsidRPr="00DC6B39" w:rsidRDefault="00CE32BC" w:rsidP="00CE32BC">
      <w:pPr>
        <w:spacing w:after="160" w:line="259" w:lineRule="auto"/>
        <w:rPr>
          <w:rFonts w:cs="Times New Roman"/>
        </w:rPr>
      </w:pPr>
      <w:r w:rsidRPr="00DC6B39">
        <w:rPr>
          <w:rFonts w:cs="Times New Roman"/>
        </w:rPr>
        <w:t>    ...type.h2,</w:t>
      </w:r>
    </w:p>
    <w:p w14:paraId="0551BCC4" w14:textId="77777777" w:rsidR="00CE32BC" w:rsidRPr="00DC6B39" w:rsidRDefault="00CE32BC" w:rsidP="00CE32BC">
      <w:pPr>
        <w:spacing w:after="160" w:line="259" w:lineRule="auto"/>
        <w:rPr>
          <w:rFonts w:cs="Times New Roman"/>
        </w:rPr>
      </w:pPr>
      <w:r w:rsidRPr="00DC6B39">
        <w:rPr>
          <w:rFonts w:cs="Times New Roman"/>
        </w:rPr>
        <w:t>    color: colors.text</w:t>
      </w:r>
    </w:p>
    <w:p w14:paraId="2BC370AA" w14:textId="77777777" w:rsidR="00CE32BC" w:rsidRPr="00DC6B39" w:rsidRDefault="00CE32BC" w:rsidP="00CE32BC">
      <w:pPr>
        <w:spacing w:after="160" w:line="259" w:lineRule="auto"/>
        <w:rPr>
          <w:rFonts w:cs="Times New Roman"/>
        </w:rPr>
      </w:pPr>
      <w:r w:rsidRPr="00DC6B39">
        <w:rPr>
          <w:rFonts w:cs="Times New Roman"/>
        </w:rPr>
        <w:t>  },</w:t>
      </w:r>
    </w:p>
    <w:p w14:paraId="03C5EBD9" w14:textId="77777777" w:rsidR="00CE32BC" w:rsidRPr="00DC6B39" w:rsidRDefault="00CE32BC" w:rsidP="00CE32BC">
      <w:pPr>
        <w:spacing w:after="160" w:line="259" w:lineRule="auto"/>
        <w:rPr>
          <w:rFonts w:cs="Times New Roman"/>
        </w:rPr>
      </w:pPr>
      <w:r w:rsidRPr="00DC6B39">
        <w:rPr>
          <w:rFonts w:cs="Times New Roman"/>
        </w:rPr>
        <w:t>  button: {</w:t>
      </w:r>
    </w:p>
    <w:p w14:paraId="5AF59F40" w14:textId="77777777" w:rsidR="00CE32BC" w:rsidRPr="00DC6B39" w:rsidRDefault="00CE32BC" w:rsidP="00CE32BC">
      <w:pPr>
        <w:spacing w:after="160" w:line="259" w:lineRule="auto"/>
        <w:rPr>
          <w:rFonts w:cs="Times New Roman"/>
        </w:rPr>
      </w:pPr>
      <w:r w:rsidRPr="00DC6B39">
        <w:rPr>
          <w:rFonts w:cs="Times New Roman"/>
        </w:rPr>
        <w:t>    backgroundColor: colors.primary,</w:t>
      </w:r>
    </w:p>
    <w:p w14:paraId="1BEB35AA" w14:textId="77777777" w:rsidR="00CE32BC" w:rsidRPr="00DC6B39" w:rsidRDefault="00CE32BC" w:rsidP="00CE32BC">
      <w:pPr>
        <w:spacing w:after="160" w:line="259" w:lineRule="auto"/>
        <w:rPr>
          <w:rFonts w:cs="Times New Roman"/>
        </w:rPr>
      </w:pPr>
      <w:r w:rsidRPr="00DC6B39">
        <w:rPr>
          <w:rFonts w:cs="Times New Roman"/>
        </w:rPr>
        <w:t>    borderRadius: radius.md,</w:t>
      </w:r>
    </w:p>
    <w:p w14:paraId="29768550" w14:textId="77777777" w:rsidR="00CE32BC" w:rsidRPr="00DC6B39" w:rsidRDefault="00CE32BC" w:rsidP="00CE32BC">
      <w:pPr>
        <w:spacing w:after="160" w:line="259" w:lineRule="auto"/>
        <w:rPr>
          <w:rFonts w:cs="Times New Roman"/>
        </w:rPr>
      </w:pPr>
      <w:r w:rsidRPr="00DC6B39">
        <w:rPr>
          <w:rFonts w:cs="Times New Roman"/>
        </w:rPr>
        <w:t>    padding: spacing.md</w:t>
      </w:r>
    </w:p>
    <w:p w14:paraId="42E51DA3" w14:textId="77777777" w:rsidR="00CE32BC" w:rsidRPr="00DC6B39" w:rsidRDefault="00CE32BC" w:rsidP="00CE32BC">
      <w:pPr>
        <w:spacing w:after="160" w:line="259" w:lineRule="auto"/>
        <w:rPr>
          <w:rFonts w:cs="Times New Roman"/>
        </w:rPr>
      </w:pPr>
      <w:r w:rsidRPr="00DC6B39">
        <w:rPr>
          <w:rFonts w:cs="Times New Roman"/>
        </w:rPr>
        <w:t>  }</w:t>
      </w:r>
    </w:p>
    <w:p w14:paraId="6AAECC4E" w14:textId="77777777" w:rsidR="00CE32BC" w:rsidRPr="00DC6B39" w:rsidRDefault="00CE32BC" w:rsidP="00CE32BC">
      <w:pPr>
        <w:spacing w:after="160" w:line="259" w:lineRule="auto"/>
        <w:rPr>
          <w:rFonts w:cs="Times New Roman"/>
        </w:rPr>
      </w:pPr>
      <w:r w:rsidRPr="00DC6B39">
        <w:rPr>
          <w:rFonts w:cs="Times New Roman"/>
        </w:rPr>
        <w:t>});</w:t>
      </w:r>
    </w:p>
    <w:p w14:paraId="4EE0C139" w14:textId="77777777" w:rsidR="00CE32BC" w:rsidRPr="00DC6B39" w:rsidRDefault="00CE32BC" w:rsidP="00CE32BC">
      <w:pPr>
        <w:spacing w:after="160" w:line="259" w:lineRule="auto"/>
        <w:rPr>
          <w:rFonts w:cs="Times New Roman"/>
        </w:rPr>
      </w:pPr>
      <w:r w:rsidRPr="00A31FCB">
        <w:rPr>
          <w:rFonts w:cs="Times New Roman"/>
          <w:b/>
          <w:bCs/>
        </w:rPr>
        <w:t>2</w:t>
      </w:r>
      <w:r w:rsidRPr="00DC6B39">
        <w:rPr>
          <w:rFonts w:cs="Times New Roman"/>
          <w:b/>
          <w:bCs/>
        </w:rPr>
        <w:t>. Component Library Documentation</w:t>
      </w:r>
    </w:p>
    <w:p w14:paraId="1F618F56" w14:textId="77777777" w:rsidR="00CE32BC" w:rsidRPr="00DC6B39" w:rsidRDefault="00CE32BC" w:rsidP="00CE32BC">
      <w:pPr>
        <w:spacing w:after="160" w:line="259" w:lineRule="auto"/>
        <w:rPr>
          <w:rFonts w:cs="Times New Roman"/>
        </w:rPr>
      </w:pPr>
    </w:p>
    <w:p w14:paraId="7CC491BB" w14:textId="77777777" w:rsidR="00CE32BC" w:rsidRPr="00DC6B39" w:rsidRDefault="00CE32BC" w:rsidP="00CE32BC">
      <w:pPr>
        <w:spacing w:after="160" w:line="259" w:lineRule="auto"/>
        <w:rPr>
          <w:rFonts w:cs="Times New Roman"/>
        </w:rPr>
      </w:pPr>
      <w:r w:rsidRPr="00A31FCB">
        <w:rPr>
          <w:rFonts w:cs="Times New Roman"/>
          <w:b/>
          <w:bCs/>
        </w:rPr>
        <w:t>2</w:t>
      </w:r>
      <w:r w:rsidRPr="00DC6B39">
        <w:rPr>
          <w:rFonts w:cs="Times New Roman"/>
          <w:b/>
          <w:bCs/>
        </w:rPr>
        <w:t>.1 WDInput Component</w:t>
      </w:r>
    </w:p>
    <w:p w14:paraId="1C17BBAE" w14:textId="77777777" w:rsidR="00CE32BC" w:rsidRPr="00DC6B39" w:rsidRDefault="00CE32BC" w:rsidP="00CE32BC">
      <w:pPr>
        <w:spacing w:after="160" w:line="259" w:lineRule="auto"/>
        <w:rPr>
          <w:rFonts w:cs="Times New Roman"/>
        </w:rPr>
      </w:pPr>
      <w:r w:rsidRPr="00DC6B39">
        <w:rPr>
          <w:rFonts w:cs="Times New Roman"/>
          <w:b/>
          <w:bCs/>
        </w:rPr>
        <w:t>Location:</w:t>
      </w:r>
      <w:r w:rsidRPr="00A31FCB">
        <w:rPr>
          <w:rFonts w:cs="Times New Roman"/>
          <w:b/>
          <w:bCs/>
        </w:rPr>
        <w:t xml:space="preserve"> </w:t>
      </w:r>
      <w:r w:rsidRPr="00DC6B39">
        <w:rPr>
          <w:rFonts w:cs="Times New Roman"/>
        </w:rPr>
        <w:t>Implementation/client/src/components/ui/WDInput.js`</w:t>
      </w:r>
    </w:p>
    <w:p w14:paraId="5587C8B8" w14:textId="77777777" w:rsidR="00CE32BC" w:rsidRPr="00DC6B39" w:rsidRDefault="00CE32BC" w:rsidP="00CE32BC">
      <w:pPr>
        <w:spacing w:after="160" w:line="259" w:lineRule="auto"/>
        <w:rPr>
          <w:rFonts w:cs="Times New Roman"/>
        </w:rPr>
      </w:pPr>
      <w:r w:rsidRPr="00DC6B39">
        <w:rPr>
          <w:rFonts w:cs="Times New Roman"/>
          <w:b/>
          <w:bCs/>
        </w:rPr>
        <w:t>Purpose:</w:t>
      </w:r>
      <w:r w:rsidRPr="00DC6B39">
        <w:rPr>
          <w:rFonts w:cs="Times New Roman"/>
        </w:rPr>
        <w:t xml:space="preserve"> Reusable, styled text input with validation and password toggle</w:t>
      </w:r>
    </w:p>
    <w:p w14:paraId="552C11C2" w14:textId="77777777" w:rsidR="00CE32BC" w:rsidRPr="00DC6B39" w:rsidRDefault="00CE32BC" w:rsidP="00CE32BC">
      <w:pPr>
        <w:spacing w:after="160" w:line="259" w:lineRule="auto"/>
        <w:rPr>
          <w:rFonts w:cs="Times New Roman"/>
        </w:rPr>
      </w:pPr>
      <w:r w:rsidRPr="00DC6B39">
        <w:rPr>
          <w:rFonts w:cs="Times New Roman"/>
          <w:b/>
          <w:bCs/>
        </w:rPr>
        <w:t>Features:</w:t>
      </w:r>
    </w:p>
    <w:p w14:paraId="16B2344B" w14:textId="77777777" w:rsidR="00CE32BC" w:rsidRPr="00A31FCB" w:rsidRDefault="00CE32BC" w:rsidP="00C17DA6">
      <w:pPr>
        <w:pStyle w:val="ListParagraph"/>
        <w:numPr>
          <w:ilvl w:val="0"/>
          <w:numId w:val="10"/>
        </w:numPr>
        <w:spacing w:before="0" w:after="160" w:line="259" w:lineRule="auto"/>
        <w:jc w:val="left"/>
        <w:rPr>
          <w:rFonts w:cs="Times New Roman"/>
        </w:rPr>
      </w:pPr>
      <w:r w:rsidRPr="00A31FCB">
        <w:rPr>
          <w:rFonts w:cs="Times New Roman"/>
        </w:rPr>
        <w:t>Optional label</w:t>
      </w:r>
    </w:p>
    <w:p w14:paraId="4D8CDB8A" w14:textId="77777777" w:rsidR="00CE32BC" w:rsidRPr="00A31FCB" w:rsidRDefault="00CE32BC" w:rsidP="00C17DA6">
      <w:pPr>
        <w:pStyle w:val="ListParagraph"/>
        <w:numPr>
          <w:ilvl w:val="0"/>
          <w:numId w:val="10"/>
        </w:numPr>
        <w:spacing w:before="0" w:after="160" w:line="259" w:lineRule="auto"/>
        <w:jc w:val="left"/>
        <w:rPr>
          <w:rFonts w:cs="Times New Roman"/>
        </w:rPr>
      </w:pPr>
      <w:r w:rsidRPr="00A31FCB">
        <w:rPr>
          <w:rFonts w:cs="Times New Roman"/>
        </w:rPr>
        <w:t>Placeholder text</w:t>
      </w:r>
    </w:p>
    <w:p w14:paraId="2FCF231D" w14:textId="77777777" w:rsidR="00CE32BC" w:rsidRPr="00A31FCB" w:rsidRDefault="00CE32BC" w:rsidP="00C17DA6">
      <w:pPr>
        <w:pStyle w:val="ListParagraph"/>
        <w:numPr>
          <w:ilvl w:val="0"/>
          <w:numId w:val="10"/>
        </w:numPr>
        <w:spacing w:before="0" w:after="160" w:line="259" w:lineRule="auto"/>
        <w:jc w:val="left"/>
        <w:rPr>
          <w:rFonts w:cs="Times New Roman"/>
        </w:rPr>
      </w:pPr>
      <w:r w:rsidRPr="00A31FCB">
        <w:rPr>
          <w:rFonts w:cs="Times New Roman"/>
        </w:rPr>
        <w:t>Secure text entry for passwords</w:t>
      </w:r>
    </w:p>
    <w:p w14:paraId="3882CB2E" w14:textId="77777777" w:rsidR="00CE32BC" w:rsidRPr="00A31FCB" w:rsidRDefault="00CE32BC" w:rsidP="00C17DA6">
      <w:pPr>
        <w:pStyle w:val="ListParagraph"/>
        <w:numPr>
          <w:ilvl w:val="0"/>
          <w:numId w:val="10"/>
        </w:numPr>
        <w:spacing w:before="0" w:after="160" w:line="259" w:lineRule="auto"/>
        <w:jc w:val="left"/>
        <w:rPr>
          <w:rFonts w:cs="Times New Roman"/>
        </w:rPr>
      </w:pPr>
      <w:r w:rsidRPr="00A31FCB">
        <w:rPr>
          <w:rFonts w:cs="Times New Roman"/>
        </w:rPr>
        <w:t>Password visibility toggle (eye icon)</w:t>
      </w:r>
    </w:p>
    <w:p w14:paraId="0CB96DAB" w14:textId="77777777" w:rsidR="00CE32BC" w:rsidRPr="00A31FCB" w:rsidRDefault="00CE32BC" w:rsidP="00C17DA6">
      <w:pPr>
        <w:pStyle w:val="ListParagraph"/>
        <w:numPr>
          <w:ilvl w:val="0"/>
          <w:numId w:val="10"/>
        </w:numPr>
        <w:spacing w:before="0" w:after="160" w:line="259" w:lineRule="auto"/>
        <w:jc w:val="left"/>
        <w:rPr>
          <w:rFonts w:cs="Times New Roman"/>
        </w:rPr>
      </w:pPr>
      <w:r w:rsidRPr="00A31FCB">
        <w:rPr>
          <w:rFonts w:cs="Times New Roman"/>
        </w:rPr>
        <w:t>Validation checkmark indicator</w:t>
      </w:r>
    </w:p>
    <w:p w14:paraId="40B0F750" w14:textId="77777777" w:rsidR="00CE32BC" w:rsidRPr="00A31FCB" w:rsidRDefault="00CE32BC" w:rsidP="00C17DA6">
      <w:pPr>
        <w:pStyle w:val="ListParagraph"/>
        <w:numPr>
          <w:ilvl w:val="0"/>
          <w:numId w:val="10"/>
        </w:numPr>
        <w:spacing w:before="0" w:after="160" w:line="259" w:lineRule="auto"/>
        <w:jc w:val="left"/>
        <w:rPr>
          <w:rFonts w:cs="Times New Roman"/>
        </w:rPr>
      </w:pPr>
      <w:r w:rsidRPr="00A31FCB">
        <w:rPr>
          <w:rFonts w:cs="Times New Roman"/>
        </w:rPr>
        <w:t>Focus state styling</w:t>
      </w:r>
    </w:p>
    <w:p w14:paraId="600C88C2" w14:textId="77777777" w:rsidR="00CE32BC" w:rsidRPr="00A31FCB" w:rsidRDefault="00CE32BC" w:rsidP="00C17DA6">
      <w:pPr>
        <w:pStyle w:val="ListParagraph"/>
        <w:numPr>
          <w:ilvl w:val="0"/>
          <w:numId w:val="10"/>
        </w:numPr>
        <w:spacing w:before="0" w:after="160" w:line="259" w:lineRule="auto"/>
        <w:jc w:val="left"/>
        <w:rPr>
          <w:rFonts w:cs="Times New Roman"/>
        </w:rPr>
      </w:pPr>
      <w:r w:rsidRPr="00A31FCB">
        <w:rPr>
          <w:rFonts w:cs="Times New Roman"/>
        </w:rPr>
        <w:t>Customizable keyboard type</w:t>
      </w:r>
    </w:p>
    <w:p w14:paraId="5BE76C5E" w14:textId="77777777" w:rsidR="00CE32BC" w:rsidRPr="00A31FCB" w:rsidRDefault="00CE32BC" w:rsidP="00C17DA6">
      <w:pPr>
        <w:pStyle w:val="ListParagraph"/>
        <w:numPr>
          <w:ilvl w:val="0"/>
          <w:numId w:val="10"/>
        </w:numPr>
        <w:spacing w:before="0" w:after="160" w:line="259" w:lineRule="auto"/>
        <w:jc w:val="left"/>
        <w:rPr>
          <w:rFonts w:cs="Times New Roman"/>
        </w:rPr>
      </w:pPr>
      <w:r w:rsidRPr="00A31FCB">
        <w:rPr>
          <w:rFonts w:cs="Times New Roman"/>
        </w:rPr>
        <w:t>Auto-capitalize control</w:t>
      </w:r>
    </w:p>
    <w:p w14:paraId="58352F95" w14:textId="77777777" w:rsidR="00CE32BC" w:rsidRPr="00DC6B39" w:rsidRDefault="00CE32BC" w:rsidP="00CE32BC">
      <w:pPr>
        <w:spacing w:after="160" w:line="259" w:lineRule="auto"/>
        <w:rPr>
          <w:rFonts w:cs="Times New Roman"/>
        </w:rPr>
      </w:pPr>
    </w:p>
    <w:p w14:paraId="0B6F5461" w14:textId="77777777" w:rsidR="00CE32BC" w:rsidRPr="00DC6B39" w:rsidRDefault="00CE32BC" w:rsidP="00CE32BC">
      <w:pPr>
        <w:spacing w:after="160" w:line="259" w:lineRule="auto"/>
        <w:rPr>
          <w:rFonts w:cs="Times New Roman"/>
        </w:rPr>
      </w:pPr>
      <w:r w:rsidRPr="00DC6B39">
        <w:rPr>
          <w:rFonts w:cs="Times New Roman"/>
          <w:b/>
          <w:bCs/>
        </w:rPr>
        <w:lastRenderedPageBreak/>
        <w:t>Props:</w:t>
      </w:r>
    </w:p>
    <w:p w14:paraId="4904BA45" w14:textId="77777777" w:rsidR="00CE32BC" w:rsidRPr="00DC6B39" w:rsidRDefault="00CE32BC" w:rsidP="00CE32BC">
      <w:pPr>
        <w:spacing w:after="160" w:line="259" w:lineRule="auto"/>
        <w:rPr>
          <w:rFonts w:cs="Times New Roman"/>
        </w:rPr>
      </w:pPr>
      <w:r w:rsidRPr="00DC6B39">
        <w:rPr>
          <w:rFonts w:cs="Times New Roman"/>
        </w:rPr>
        <w:t>javascript</w:t>
      </w:r>
    </w:p>
    <w:p w14:paraId="556AC946" w14:textId="77777777" w:rsidR="00CE32BC" w:rsidRPr="00DC6B39" w:rsidRDefault="00CE32BC" w:rsidP="00CE32BC">
      <w:pPr>
        <w:spacing w:after="160" w:line="259" w:lineRule="auto"/>
        <w:rPr>
          <w:rFonts w:cs="Times New Roman"/>
        </w:rPr>
      </w:pPr>
      <w:r w:rsidRPr="00DC6B39">
        <w:rPr>
          <w:rFonts w:cs="Times New Roman"/>
        </w:rPr>
        <w:t>{</w:t>
      </w:r>
    </w:p>
    <w:p w14:paraId="7CB864F5" w14:textId="77777777" w:rsidR="00CE32BC" w:rsidRPr="00DC6B39" w:rsidRDefault="00CE32BC" w:rsidP="00CE32BC">
      <w:pPr>
        <w:spacing w:after="160" w:line="259" w:lineRule="auto"/>
        <w:rPr>
          <w:rFonts w:cs="Times New Roman"/>
        </w:rPr>
      </w:pPr>
      <w:r w:rsidRPr="00DC6B39">
        <w:rPr>
          <w:rFonts w:cs="Times New Roman"/>
        </w:rPr>
        <w:t>  label: string,                    // Optional label text</w:t>
      </w:r>
    </w:p>
    <w:p w14:paraId="490605BC" w14:textId="77777777" w:rsidR="00CE32BC" w:rsidRPr="00DC6B39" w:rsidRDefault="00CE32BC" w:rsidP="00CE32BC">
      <w:pPr>
        <w:spacing w:after="160" w:line="259" w:lineRule="auto"/>
        <w:rPr>
          <w:rFonts w:cs="Times New Roman"/>
        </w:rPr>
      </w:pPr>
      <w:r w:rsidRPr="00DC6B39">
        <w:rPr>
          <w:rFonts w:cs="Times New Roman"/>
        </w:rPr>
        <w:t>  placeholder: string,              // Placeholder text</w:t>
      </w:r>
    </w:p>
    <w:p w14:paraId="0716EB85" w14:textId="77777777" w:rsidR="00CE32BC" w:rsidRPr="00DC6B39" w:rsidRDefault="00CE32BC" w:rsidP="00CE32BC">
      <w:pPr>
        <w:spacing w:after="160" w:line="259" w:lineRule="auto"/>
        <w:rPr>
          <w:rFonts w:cs="Times New Roman"/>
        </w:rPr>
      </w:pPr>
      <w:r w:rsidRPr="00DC6B39">
        <w:rPr>
          <w:rFonts w:cs="Times New Roman"/>
        </w:rPr>
        <w:t>  value: string,                    // Current input value</w:t>
      </w:r>
    </w:p>
    <w:p w14:paraId="15560837" w14:textId="77777777" w:rsidR="00CE32BC" w:rsidRPr="00DC6B39" w:rsidRDefault="00CE32BC" w:rsidP="00CE32BC">
      <w:pPr>
        <w:spacing w:after="160" w:line="259" w:lineRule="auto"/>
        <w:rPr>
          <w:rFonts w:cs="Times New Roman"/>
        </w:rPr>
      </w:pPr>
      <w:r w:rsidRPr="00DC6B39">
        <w:rPr>
          <w:rFonts w:cs="Times New Roman"/>
        </w:rPr>
        <w:t>  onChangeText: function,           // Value change handler</w:t>
      </w:r>
    </w:p>
    <w:p w14:paraId="2085D09E" w14:textId="77777777" w:rsidR="00CE32BC" w:rsidRPr="00DC6B39" w:rsidRDefault="00CE32BC" w:rsidP="00CE32BC">
      <w:pPr>
        <w:spacing w:after="160" w:line="259" w:lineRule="auto"/>
        <w:rPr>
          <w:rFonts w:cs="Times New Roman"/>
        </w:rPr>
      </w:pPr>
      <w:r w:rsidRPr="00DC6B39">
        <w:rPr>
          <w:rFonts w:cs="Times New Roman"/>
        </w:rPr>
        <w:t>  secureTextEntry: boolean,         // Hide text (for passwords)</w:t>
      </w:r>
    </w:p>
    <w:p w14:paraId="48A0FE70" w14:textId="77777777" w:rsidR="00CE32BC" w:rsidRPr="00DC6B39" w:rsidRDefault="00CE32BC" w:rsidP="00CE32BC">
      <w:pPr>
        <w:spacing w:after="160" w:line="259" w:lineRule="auto"/>
        <w:rPr>
          <w:rFonts w:cs="Times New Roman"/>
        </w:rPr>
      </w:pPr>
      <w:r w:rsidRPr="00DC6B39">
        <w:rPr>
          <w:rFonts w:cs="Times New Roman"/>
        </w:rPr>
        <w:t>  showPasswordToggle: boolean,      // Show eye icon</w:t>
      </w:r>
    </w:p>
    <w:p w14:paraId="634DDBA3" w14:textId="77777777" w:rsidR="00CE32BC" w:rsidRPr="00DC6B39" w:rsidRDefault="00CE32BC" w:rsidP="00CE32BC">
      <w:pPr>
        <w:spacing w:after="160" w:line="259" w:lineRule="auto"/>
        <w:rPr>
          <w:rFonts w:cs="Times New Roman"/>
        </w:rPr>
      </w:pPr>
      <w:r w:rsidRPr="00DC6B39">
        <w:rPr>
          <w:rFonts w:cs="Times New Roman"/>
        </w:rPr>
        <w:t>  keyboardType: string,             // 'default', 'email-address', etc.</w:t>
      </w:r>
    </w:p>
    <w:p w14:paraId="3CEFEAF6" w14:textId="77777777" w:rsidR="00CE32BC" w:rsidRPr="00DC6B39" w:rsidRDefault="00CE32BC" w:rsidP="00CE32BC">
      <w:pPr>
        <w:spacing w:after="160" w:line="259" w:lineRule="auto"/>
        <w:rPr>
          <w:rFonts w:cs="Times New Roman"/>
        </w:rPr>
      </w:pPr>
      <w:r w:rsidRPr="00DC6B39">
        <w:rPr>
          <w:rFonts w:cs="Times New Roman"/>
        </w:rPr>
        <w:t>  autoCapitalize: string,           // 'none', 'sentences', etc.</w:t>
      </w:r>
    </w:p>
    <w:p w14:paraId="5B15A4AD" w14:textId="77777777" w:rsidR="00CE32BC" w:rsidRPr="00DC6B39" w:rsidRDefault="00CE32BC" w:rsidP="00CE32BC">
      <w:pPr>
        <w:spacing w:after="160" w:line="259" w:lineRule="auto"/>
        <w:rPr>
          <w:rFonts w:cs="Times New Roman"/>
        </w:rPr>
      </w:pPr>
      <w:r w:rsidRPr="00DC6B39">
        <w:rPr>
          <w:rFonts w:cs="Times New Roman"/>
        </w:rPr>
        <w:t>  showValidation: boolean,          // Show validation checkmark</w:t>
      </w:r>
    </w:p>
    <w:p w14:paraId="685B5B5C" w14:textId="77777777" w:rsidR="00CE32BC" w:rsidRPr="00DC6B39" w:rsidRDefault="00CE32BC" w:rsidP="00CE32BC">
      <w:pPr>
        <w:spacing w:after="160" w:line="259" w:lineRule="auto"/>
        <w:rPr>
          <w:rFonts w:cs="Times New Roman"/>
        </w:rPr>
      </w:pPr>
      <w:r w:rsidRPr="00DC6B39">
        <w:rPr>
          <w:rFonts w:cs="Times New Roman"/>
        </w:rPr>
        <w:t>  isValid: boolean,                 // Validation state</w:t>
      </w:r>
    </w:p>
    <w:p w14:paraId="13CCC273" w14:textId="77777777" w:rsidR="00CE32BC" w:rsidRPr="00DC6B39" w:rsidRDefault="00CE32BC" w:rsidP="00CE32BC">
      <w:pPr>
        <w:spacing w:after="160" w:line="259" w:lineRule="auto"/>
        <w:rPr>
          <w:rFonts w:cs="Times New Roman"/>
        </w:rPr>
      </w:pPr>
      <w:r w:rsidRPr="00DC6B39">
        <w:rPr>
          <w:rFonts w:cs="Times New Roman"/>
        </w:rPr>
        <w:t>  style: object                     // Additional styles</w:t>
      </w:r>
    </w:p>
    <w:p w14:paraId="314C6A14" w14:textId="77777777" w:rsidR="00CE32BC" w:rsidRPr="00DC6B39" w:rsidRDefault="00CE32BC" w:rsidP="00CE32BC">
      <w:pPr>
        <w:spacing w:after="160" w:line="259" w:lineRule="auto"/>
        <w:rPr>
          <w:rFonts w:cs="Times New Roman"/>
        </w:rPr>
      </w:pPr>
      <w:r w:rsidRPr="00DC6B39">
        <w:rPr>
          <w:rFonts w:cs="Times New Roman"/>
        </w:rPr>
        <w:t>}</w:t>
      </w:r>
    </w:p>
    <w:p w14:paraId="5B8E52DC" w14:textId="77777777" w:rsidR="00CE32BC" w:rsidRPr="00DC6B39" w:rsidRDefault="00CE32BC" w:rsidP="00CE32BC">
      <w:pPr>
        <w:spacing w:after="160" w:line="259" w:lineRule="auto"/>
        <w:rPr>
          <w:rFonts w:cs="Times New Roman"/>
        </w:rPr>
      </w:pPr>
      <w:r w:rsidRPr="00DC6B39">
        <w:rPr>
          <w:rFonts w:cs="Times New Roman"/>
          <w:b/>
          <w:bCs/>
        </w:rPr>
        <w:t>Visual States:</w:t>
      </w:r>
    </w:p>
    <w:p w14:paraId="7E0DBAB4" w14:textId="77777777" w:rsidR="00CE32BC" w:rsidRPr="00DC6B39" w:rsidRDefault="00CE32BC" w:rsidP="00CE32BC">
      <w:pPr>
        <w:spacing w:after="160" w:line="259" w:lineRule="auto"/>
        <w:rPr>
          <w:rFonts w:cs="Times New Roman"/>
        </w:rPr>
      </w:pPr>
      <w:r w:rsidRPr="00DC6B39">
        <w:rPr>
          <w:rFonts w:cs="Times New Roman"/>
        </w:rPr>
        <w:t xml:space="preserve">1. </w:t>
      </w:r>
      <w:r w:rsidRPr="00DC6B39">
        <w:rPr>
          <w:rFonts w:cs="Times New Roman"/>
          <w:b/>
          <w:bCs/>
        </w:rPr>
        <w:t>Default:</w:t>
      </w:r>
      <w:r w:rsidRPr="00DC6B39">
        <w:rPr>
          <w:rFonts w:cs="Times New Roman"/>
        </w:rPr>
        <w:t xml:space="preserve"> White background, gray border</w:t>
      </w:r>
    </w:p>
    <w:p w14:paraId="6FC08419" w14:textId="77777777" w:rsidR="00CE32BC" w:rsidRPr="00DC6B39" w:rsidRDefault="00CE32BC" w:rsidP="00CE32BC">
      <w:pPr>
        <w:spacing w:after="160" w:line="259" w:lineRule="auto"/>
        <w:rPr>
          <w:rFonts w:cs="Times New Roman"/>
        </w:rPr>
      </w:pPr>
      <w:r w:rsidRPr="00DC6B39">
        <w:rPr>
          <w:rFonts w:cs="Times New Roman"/>
        </w:rPr>
        <w:t xml:space="preserve">2. </w:t>
      </w:r>
      <w:r w:rsidRPr="00DC6B39">
        <w:rPr>
          <w:rFonts w:cs="Times New Roman"/>
          <w:b/>
          <w:bCs/>
        </w:rPr>
        <w:t>Focused:</w:t>
      </w:r>
      <w:r w:rsidRPr="00DC6B39">
        <w:rPr>
          <w:rFonts w:cs="Times New Roman"/>
        </w:rPr>
        <w:t xml:space="preserve"> Primary color border (teal), thicker border</w:t>
      </w:r>
    </w:p>
    <w:p w14:paraId="4798A4E6" w14:textId="77777777" w:rsidR="00CE32BC" w:rsidRPr="00DC6B39" w:rsidRDefault="00CE32BC" w:rsidP="00CE32BC">
      <w:pPr>
        <w:spacing w:after="160" w:line="259" w:lineRule="auto"/>
        <w:rPr>
          <w:rFonts w:cs="Times New Roman"/>
        </w:rPr>
      </w:pPr>
      <w:r w:rsidRPr="00DC6B39">
        <w:rPr>
          <w:rFonts w:cs="Times New Roman"/>
        </w:rPr>
        <w:t xml:space="preserve">3. </w:t>
      </w:r>
      <w:r w:rsidRPr="00DC6B39">
        <w:rPr>
          <w:rFonts w:cs="Times New Roman"/>
          <w:b/>
          <w:bCs/>
        </w:rPr>
        <w:t>Valid:</w:t>
      </w:r>
      <w:r w:rsidRPr="00DC6B39">
        <w:rPr>
          <w:rFonts w:cs="Times New Roman"/>
        </w:rPr>
        <w:t xml:space="preserve"> Green border with checkmark icon</w:t>
      </w:r>
    </w:p>
    <w:p w14:paraId="45FAE219" w14:textId="77777777" w:rsidR="00CE32BC" w:rsidRPr="00DC6B39" w:rsidRDefault="00CE32BC" w:rsidP="00CE32BC">
      <w:pPr>
        <w:spacing w:after="160" w:line="259" w:lineRule="auto"/>
        <w:rPr>
          <w:rFonts w:cs="Times New Roman"/>
        </w:rPr>
      </w:pPr>
      <w:r w:rsidRPr="00DC6B39">
        <w:rPr>
          <w:rFonts w:cs="Times New Roman"/>
        </w:rPr>
        <w:t xml:space="preserve">4. </w:t>
      </w:r>
      <w:r w:rsidRPr="00DC6B39">
        <w:rPr>
          <w:rFonts w:cs="Times New Roman"/>
          <w:b/>
          <w:bCs/>
        </w:rPr>
        <w:t>Error:</w:t>
      </w:r>
      <w:r w:rsidRPr="00DC6B39">
        <w:rPr>
          <w:rFonts w:cs="Times New Roman"/>
        </w:rPr>
        <w:t xml:space="preserve"> Red border (when invalid)</w:t>
      </w:r>
    </w:p>
    <w:p w14:paraId="44C0AB0E" w14:textId="77777777" w:rsidR="00CE32BC" w:rsidRPr="00DC6B39" w:rsidRDefault="00CE32BC" w:rsidP="00CE32BC">
      <w:pPr>
        <w:spacing w:after="160" w:line="259" w:lineRule="auto"/>
        <w:rPr>
          <w:rFonts w:cs="Times New Roman"/>
        </w:rPr>
      </w:pPr>
    </w:p>
    <w:p w14:paraId="2E6F06FD" w14:textId="77777777" w:rsidR="00CE32BC" w:rsidRPr="00DC6B39" w:rsidRDefault="00CE32BC" w:rsidP="00CE32BC">
      <w:pPr>
        <w:spacing w:after="160" w:line="259" w:lineRule="auto"/>
        <w:rPr>
          <w:rFonts w:cs="Times New Roman"/>
        </w:rPr>
      </w:pPr>
      <w:r w:rsidRPr="00DC6B39">
        <w:rPr>
          <w:rFonts w:cs="Times New Roman"/>
          <w:b/>
          <w:bCs/>
        </w:rPr>
        <w:t>Code Example:</w:t>
      </w:r>
    </w:p>
    <w:p w14:paraId="746BD5A6" w14:textId="77777777" w:rsidR="00CE32BC" w:rsidRPr="00DC6B39" w:rsidRDefault="00CE32BC" w:rsidP="00CE32BC">
      <w:pPr>
        <w:spacing w:after="160" w:line="259" w:lineRule="auto"/>
        <w:rPr>
          <w:rFonts w:cs="Times New Roman"/>
        </w:rPr>
      </w:pPr>
      <w:r w:rsidRPr="00DC6B39">
        <w:rPr>
          <w:rFonts w:cs="Times New Roman"/>
        </w:rPr>
        <w:t>javascript</w:t>
      </w:r>
    </w:p>
    <w:p w14:paraId="67F034EB" w14:textId="77777777" w:rsidR="00CE32BC" w:rsidRPr="00DC6B39" w:rsidRDefault="00CE32BC" w:rsidP="00CE32BC">
      <w:pPr>
        <w:spacing w:after="160" w:line="259" w:lineRule="auto"/>
        <w:rPr>
          <w:rFonts w:cs="Times New Roman"/>
        </w:rPr>
      </w:pPr>
      <w:r w:rsidRPr="00DC6B39">
        <w:rPr>
          <w:rFonts w:cs="Times New Roman"/>
        </w:rPr>
        <w:t>&lt;WDInput</w:t>
      </w:r>
    </w:p>
    <w:p w14:paraId="052AFFB4" w14:textId="77777777" w:rsidR="00CE32BC" w:rsidRPr="00DC6B39" w:rsidRDefault="00CE32BC" w:rsidP="00CE32BC">
      <w:pPr>
        <w:spacing w:after="160" w:line="259" w:lineRule="auto"/>
        <w:rPr>
          <w:rFonts w:cs="Times New Roman"/>
        </w:rPr>
      </w:pPr>
      <w:r w:rsidRPr="00DC6B39">
        <w:rPr>
          <w:rFonts w:cs="Times New Roman"/>
        </w:rPr>
        <w:t>  label="Email"</w:t>
      </w:r>
    </w:p>
    <w:p w14:paraId="5DA0582F" w14:textId="77777777" w:rsidR="00CE32BC" w:rsidRPr="00DC6B39" w:rsidRDefault="00CE32BC" w:rsidP="00CE32BC">
      <w:pPr>
        <w:spacing w:after="160" w:line="259" w:lineRule="auto"/>
        <w:rPr>
          <w:rFonts w:cs="Times New Roman"/>
        </w:rPr>
      </w:pPr>
      <w:r w:rsidRPr="00DC6B39">
        <w:rPr>
          <w:rFonts w:cs="Times New Roman"/>
        </w:rPr>
        <w:t>  placeholder="Enter your email"</w:t>
      </w:r>
    </w:p>
    <w:p w14:paraId="6B63DAF6" w14:textId="77777777" w:rsidR="00CE32BC" w:rsidRPr="00DC6B39" w:rsidRDefault="00CE32BC" w:rsidP="00CE32BC">
      <w:pPr>
        <w:spacing w:after="160" w:line="259" w:lineRule="auto"/>
        <w:rPr>
          <w:rFonts w:cs="Times New Roman"/>
        </w:rPr>
      </w:pPr>
      <w:r w:rsidRPr="00DC6B39">
        <w:rPr>
          <w:rFonts w:cs="Times New Roman"/>
        </w:rPr>
        <w:lastRenderedPageBreak/>
        <w:t>  value={email}</w:t>
      </w:r>
    </w:p>
    <w:p w14:paraId="70D4120A" w14:textId="77777777" w:rsidR="00CE32BC" w:rsidRPr="00DC6B39" w:rsidRDefault="00CE32BC" w:rsidP="00CE32BC">
      <w:pPr>
        <w:spacing w:after="160" w:line="259" w:lineRule="auto"/>
        <w:rPr>
          <w:rFonts w:cs="Times New Roman"/>
        </w:rPr>
      </w:pPr>
      <w:r w:rsidRPr="00DC6B39">
        <w:rPr>
          <w:rFonts w:cs="Times New Roman"/>
        </w:rPr>
        <w:t>  onChangeText={setEmail}</w:t>
      </w:r>
    </w:p>
    <w:p w14:paraId="12C50172" w14:textId="77777777" w:rsidR="00CE32BC" w:rsidRPr="00DC6B39" w:rsidRDefault="00CE32BC" w:rsidP="00CE32BC">
      <w:pPr>
        <w:spacing w:after="160" w:line="259" w:lineRule="auto"/>
        <w:rPr>
          <w:rFonts w:cs="Times New Roman"/>
        </w:rPr>
      </w:pPr>
      <w:r w:rsidRPr="00DC6B39">
        <w:rPr>
          <w:rFonts w:cs="Times New Roman"/>
        </w:rPr>
        <w:t>  keyboardType="email-address"</w:t>
      </w:r>
    </w:p>
    <w:p w14:paraId="2AD536FA" w14:textId="77777777" w:rsidR="00CE32BC" w:rsidRPr="00DC6B39" w:rsidRDefault="00CE32BC" w:rsidP="00CE32BC">
      <w:pPr>
        <w:spacing w:after="160" w:line="259" w:lineRule="auto"/>
        <w:rPr>
          <w:rFonts w:cs="Times New Roman"/>
        </w:rPr>
      </w:pPr>
      <w:r w:rsidRPr="00DC6B39">
        <w:rPr>
          <w:rFonts w:cs="Times New Roman"/>
        </w:rPr>
        <w:t>  autoCapitalize="none"</w:t>
      </w:r>
    </w:p>
    <w:p w14:paraId="50AAD003" w14:textId="77777777" w:rsidR="00CE32BC" w:rsidRPr="00DC6B39" w:rsidRDefault="00CE32BC" w:rsidP="00CE32BC">
      <w:pPr>
        <w:spacing w:after="160" w:line="259" w:lineRule="auto"/>
        <w:rPr>
          <w:rFonts w:cs="Times New Roman"/>
        </w:rPr>
      </w:pPr>
      <w:r w:rsidRPr="00DC6B39">
        <w:rPr>
          <w:rFonts w:cs="Times New Roman"/>
        </w:rPr>
        <w:t>  showValidation={true}</w:t>
      </w:r>
    </w:p>
    <w:p w14:paraId="43FAEFF6" w14:textId="77777777" w:rsidR="00CE32BC" w:rsidRPr="00DC6B39" w:rsidRDefault="00CE32BC" w:rsidP="00CE32BC">
      <w:pPr>
        <w:spacing w:after="160" w:line="259" w:lineRule="auto"/>
        <w:rPr>
          <w:rFonts w:cs="Times New Roman"/>
        </w:rPr>
      </w:pPr>
      <w:r w:rsidRPr="00DC6B39">
        <w:rPr>
          <w:rFonts w:cs="Times New Roman"/>
        </w:rPr>
        <w:t>  isValid={emailValid}</w:t>
      </w:r>
    </w:p>
    <w:p w14:paraId="0CD4874A" w14:textId="77777777" w:rsidR="00CE32BC" w:rsidRPr="00DC6B39" w:rsidRDefault="00CE32BC" w:rsidP="00CE32BC">
      <w:pPr>
        <w:spacing w:after="160" w:line="259" w:lineRule="auto"/>
        <w:rPr>
          <w:rFonts w:cs="Times New Roman"/>
        </w:rPr>
      </w:pPr>
      <w:r w:rsidRPr="00DC6B39">
        <w:rPr>
          <w:rFonts w:cs="Times New Roman"/>
        </w:rPr>
        <w:t>/&gt;</w:t>
      </w:r>
    </w:p>
    <w:p w14:paraId="5056C9F8" w14:textId="77777777" w:rsidR="00CE32BC" w:rsidRPr="00DC6B39" w:rsidRDefault="00CE32BC" w:rsidP="00CE32BC">
      <w:pPr>
        <w:spacing w:after="160" w:line="259" w:lineRule="auto"/>
        <w:rPr>
          <w:rFonts w:cs="Times New Roman"/>
        </w:rPr>
      </w:pPr>
    </w:p>
    <w:p w14:paraId="2C8F0FC1" w14:textId="77777777" w:rsidR="00CE32BC" w:rsidRPr="00DC6B39" w:rsidRDefault="00CE32BC" w:rsidP="00CE32BC">
      <w:pPr>
        <w:spacing w:after="160" w:line="259" w:lineRule="auto"/>
        <w:rPr>
          <w:rFonts w:cs="Times New Roman"/>
        </w:rPr>
      </w:pPr>
      <w:r w:rsidRPr="00DC6B39">
        <w:rPr>
          <w:rFonts w:cs="Times New Roman"/>
        </w:rPr>
        <w:t>&lt;WDInput</w:t>
      </w:r>
    </w:p>
    <w:p w14:paraId="075C1EBB" w14:textId="77777777" w:rsidR="00CE32BC" w:rsidRPr="00DC6B39" w:rsidRDefault="00CE32BC" w:rsidP="00CE32BC">
      <w:pPr>
        <w:spacing w:after="160" w:line="259" w:lineRule="auto"/>
        <w:rPr>
          <w:rFonts w:cs="Times New Roman"/>
        </w:rPr>
      </w:pPr>
      <w:r w:rsidRPr="00DC6B39">
        <w:rPr>
          <w:rFonts w:cs="Times New Roman"/>
        </w:rPr>
        <w:t>  label="Password"</w:t>
      </w:r>
    </w:p>
    <w:p w14:paraId="7413A793" w14:textId="77777777" w:rsidR="00CE32BC" w:rsidRPr="00DC6B39" w:rsidRDefault="00CE32BC" w:rsidP="00CE32BC">
      <w:pPr>
        <w:spacing w:after="160" w:line="259" w:lineRule="auto"/>
        <w:rPr>
          <w:rFonts w:cs="Times New Roman"/>
        </w:rPr>
      </w:pPr>
      <w:r w:rsidRPr="00DC6B39">
        <w:rPr>
          <w:rFonts w:cs="Times New Roman"/>
        </w:rPr>
        <w:t>  placeholder="Enter password"</w:t>
      </w:r>
    </w:p>
    <w:p w14:paraId="3110A2B9" w14:textId="77777777" w:rsidR="00CE32BC" w:rsidRPr="00DC6B39" w:rsidRDefault="00CE32BC" w:rsidP="00CE32BC">
      <w:pPr>
        <w:spacing w:after="160" w:line="259" w:lineRule="auto"/>
        <w:rPr>
          <w:rFonts w:cs="Times New Roman"/>
        </w:rPr>
      </w:pPr>
      <w:r w:rsidRPr="00DC6B39">
        <w:rPr>
          <w:rFonts w:cs="Times New Roman"/>
        </w:rPr>
        <w:t>  value={password}</w:t>
      </w:r>
    </w:p>
    <w:p w14:paraId="663F5178" w14:textId="77777777" w:rsidR="00CE32BC" w:rsidRPr="00DC6B39" w:rsidRDefault="00CE32BC" w:rsidP="00CE32BC">
      <w:pPr>
        <w:spacing w:after="160" w:line="259" w:lineRule="auto"/>
        <w:rPr>
          <w:rFonts w:cs="Times New Roman"/>
        </w:rPr>
      </w:pPr>
      <w:r w:rsidRPr="00DC6B39">
        <w:rPr>
          <w:rFonts w:cs="Times New Roman"/>
        </w:rPr>
        <w:t>  onChangeText={setPassword}</w:t>
      </w:r>
    </w:p>
    <w:p w14:paraId="262566A0" w14:textId="77777777" w:rsidR="00CE32BC" w:rsidRPr="00DC6B39" w:rsidRDefault="00CE32BC" w:rsidP="00CE32BC">
      <w:pPr>
        <w:spacing w:after="160" w:line="259" w:lineRule="auto"/>
        <w:rPr>
          <w:rFonts w:cs="Times New Roman"/>
        </w:rPr>
      </w:pPr>
      <w:r w:rsidRPr="00DC6B39">
        <w:rPr>
          <w:rFonts w:cs="Times New Roman"/>
        </w:rPr>
        <w:t>  secureTextEntry={true}</w:t>
      </w:r>
    </w:p>
    <w:p w14:paraId="03DECF89" w14:textId="77777777" w:rsidR="00CE32BC" w:rsidRPr="00DC6B39" w:rsidRDefault="00CE32BC" w:rsidP="00CE32BC">
      <w:pPr>
        <w:spacing w:after="160" w:line="259" w:lineRule="auto"/>
        <w:rPr>
          <w:rFonts w:cs="Times New Roman"/>
        </w:rPr>
      </w:pPr>
      <w:r w:rsidRPr="00DC6B39">
        <w:rPr>
          <w:rFonts w:cs="Times New Roman"/>
        </w:rPr>
        <w:t>  showPasswordToggle={true}</w:t>
      </w:r>
    </w:p>
    <w:p w14:paraId="15CC7238" w14:textId="77777777" w:rsidR="00CE32BC" w:rsidRPr="00DC6B39" w:rsidRDefault="00CE32BC" w:rsidP="00CE32BC">
      <w:pPr>
        <w:spacing w:after="160" w:line="259" w:lineRule="auto"/>
        <w:rPr>
          <w:rFonts w:cs="Times New Roman"/>
        </w:rPr>
      </w:pPr>
      <w:r w:rsidRPr="00DC6B39">
        <w:rPr>
          <w:rFonts w:cs="Times New Roman"/>
        </w:rPr>
        <w:t>/&gt;</w:t>
      </w:r>
    </w:p>
    <w:p w14:paraId="5F4691B4" w14:textId="77777777" w:rsidR="00CE32BC" w:rsidRPr="00DC6B39" w:rsidRDefault="00CE32BC" w:rsidP="00CE32BC">
      <w:pPr>
        <w:spacing w:after="160" w:line="259" w:lineRule="auto"/>
        <w:rPr>
          <w:rFonts w:cs="Times New Roman"/>
        </w:rPr>
      </w:pPr>
    </w:p>
    <w:p w14:paraId="31508B8C" w14:textId="77777777" w:rsidR="00CE32BC" w:rsidRPr="00DC6B39" w:rsidRDefault="00CE32BC" w:rsidP="00CE32BC">
      <w:pPr>
        <w:spacing w:after="160" w:line="259" w:lineRule="auto"/>
        <w:rPr>
          <w:rFonts w:cs="Times New Roman"/>
        </w:rPr>
      </w:pPr>
      <w:r w:rsidRPr="00DC6B39">
        <w:rPr>
          <w:rFonts w:cs="Times New Roman"/>
          <w:b/>
          <w:bCs/>
        </w:rPr>
        <w:t>Styling Details:</w:t>
      </w:r>
    </w:p>
    <w:p w14:paraId="7A063593" w14:textId="77777777" w:rsidR="00CE32BC" w:rsidRPr="00A31FCB" w:rsidRDefault="00CE32BC" w:rsidP="00C17DA6">
      <w:pPr>
        <w:pStyle w:val="ListParagraph"/>
        <w:numPr>
          <w:ilvl w:val="0"/>
          <w:numId w:val="11"/>
        </w:numPr>
        <w:spacing w:before="0" w:after="160" w:line="259" w:lineRule="auto"/>
        <w:jc w:val="left"/>
        <w:rPr>
          <w:rFonts w:cs="Times New Roman"/>
        </w:rPr>
      </w:pPr>
      <w:r w:rsidRPr="00A31FCB">
        <w:rPr>
          <w:rFonts w:cs="Times New Roman"/>
        </w:rPr>
        <w:t>Height: 48px (minimum)</w:t>
      </w:r>
    </w:p>
    <w:p w14:paraId="5B423FB0" w14:textId="77777777" w:rsidR="00CE32BC" w:rsidRPr="00A31FCB" w:rsidRDefault="00CE32BC" w:rsidP="00C17DA6">
      <w:pPr>
        <w:pStyle w:val="ListParagraph"/>
        <w:numPr>
          <w:ilvl w:val="0"/>
          <w:numId w:val="11"/>
        </w:numPr>
        <w:spacing w:before="0" w:after="160" w:line="259" w:lineRule="auto"/>
        <w:jc w:val="left"/>
        <w:rPr>
          <w:rFonts w:cs="Times New Roman"/>
        </w:rPr>
      </w:pPr>
      <w:r w:rsidRPr="00A31FCB">
        <w:rPr>
          <w:rFonts w:cs="Times New Roman"/>
        </w:rPr>
        <w:t>Border radius: 16px (from tokens.radius.md)</w:t>
      </w:r>
    </w:p>
    <w:p w14:paraId="1792235F" w14:textId="77777777" w:rsidR="00CE32BC" w:rsidRPr="00A31FCB" w:rsidRDefault="00CE32BC" w:rsidP="00C17DA6">
      <w:pPr>
        <w:pStyle w:val="ListParagraph"/>
        <w:numPr>
          <w:ilvl w:val="0"/>
          <w:numId w:val="11"/>
        </w:numPr>
        <w:spacing w:before="0" w:after="160" w:line="259" w:lineRule="auto"/>
        <w:jc w:val="left"/>
        <w:rPr>
          <w:rFonts w:cs="Times New Roman"/>
        </w:rPr>
      </w:pPr>
      <w:r w:rsidRPr="00A31FCB">
        <w:rPr>
          <w:rFonts w:cs="Times New Roman"/>
        </w:rPr>
        <w:t>Padding: 14px horizontal (from tokens.spacing.md)</w:t>
      </w:r>
    </w:p>
    <w:p w14:paraId="5C63C495" w14:textId="77777777" w:rsidR="00CE32BC" w:rsidRPr="00A31FCB" w:rsidRDefault="00CE32BC" w:rsidP="00C17DA6">
      <w:pPr>
        <w:pStyle w:val="ListParagraph"/>
        <w:numPr>
          <w:ilvl w:val="0"/>
          <w:numId w:val="11"/>
        </w:numPr>
        <w:spacing w:before="0" w:after="160" w:line="259" w:lineRule="auto"/>
        <w:jc w:val="left"/>
        <w:rPr>
          <w:rFonts w:cs="Times New Roman"/>
        </w:rPr>
      </w:pPr>
      <w:r w:rsidRPr="00A31FCB">
        <w:rPr>
          <w:rFonts w:cs="Times New Roman"/>
        </w:rPr>
        <w:t>Font: Roboto 16px (from tokens.type.body)</w:t>
      </w:r>
    </w:p>
    <w:p w14:paraId="7A79767F" w14:textId="77777777" w:rsidR="00CE32BC" w:rsidRPr="00DC6B39" w:rsidRDefault="00CE32BC" w:rsidP="00CE32BC">
      <w:pPr>
        <w:spacing w:after="160" w:line="259" w:lineRule="auto"/>
        <w:rPr>
          <w:rFonts w:cs="Times New Roman"/>
        </w:rPr>
      </w:pPr>
    </w:p>
    <w:p w14:paraId="13DBE6A3" w14:textId="0032F567" w:rsidR="00CE32BC" w:rsidRPr="00DC6B39" w:rsidRDefault="00CE32BC" w:rsidP="00CE32BC">
      <w:pPr>
        <w:spacing w:after="160" w:line="259" w:lineRule="auto"/>
        <w:rPr>
          <w:rFonts w:cs="Times New Roman"/>
        </w:rPr>
      </w:pPr>
      <w:r w:rsidRPr="00A31FCB">
        <w:rPr>
          <w:rFonts w:cs="Times New Roman"/>
          <w:b/>
          <w:bCs/>
        </w:rPr>
        <w:t>2</w:t>
      </w:r>
      <w:r w:rsidRPr="00DC6B39">
        <w:rPr>
          <w:rFonts w:cs="Times New Roman"/>
          <w:b/>
          <w:bCs/>
        </w:rPr>
        <w:t>.2 WDButton Component</w:t>
      </w:r>
    </w:p>
    <w:p w14:paraId="762BBD00" w14:textId="77777777" w:rsidR="00CE32BC" w:rsidRPr="00DC6B39" w:rsidRDefault="00CE32BC" w:rsidP="00CE32BC">
      <w:pPr>
        <w:spacing w:after="160" w:line="259" w:lineRule="auto"/>
        <w:rPr>
          <w:rFonts w:cs="Times New Roman"/>
        </w:rPr>
      </w:pPr>
      <w:r w:rsidRPr="00DC6B39">
        <w:rPr>
          <w:rFonts w:cs="Times New Roman"/>
          <w:b/>
          <w:bCs/>
        </w:rPr>
        <w:t>Location:</w:t>
      </w:r>
      <w:r w:rsidRPr="00DC6B39">
        <w:rPr>
          <w:rFonts w:cs="Times New Roman"/>
        </w:rPr>
        <w:t xml:space="preserve"> `Implementation/client/src/components/ui/WDButton.js`</w:t>
      </w:r>
    </w:p>
    <w:p w14:paraId="06FE9546" w14:textId="77777777" w:rsidR="00CE32BC" w:rsidRPr="00DC6B39" w:rsidRDefault="00CE32BC" w:rsidP="00CE32BC">
      <w:pPr>
        <w:spacing w:after="160" w:line="259" w:lineRule="auto"/>
        <w:rPr>
          <w:rFonts w:cs="Times New Roman"/>
        </w:rPr>
      </w:pPr>
      <w:r w:rsidRPr="00DC6B39">
        <w:rPr>
          <w:rFonts w:cs="Times New Roman"/>
          <w:b/>
          <w:bCs/>
        </w:rPr>
        <w:t>Purpose:</w:t>
      </w:r>
      <w:r w:rsidRPr="00DC6B39">
        <w:rPr>
          <w:rFonts w:cs="Times New Roman"/>
        </w:rPr>
        <w:t xml:space="preserve"> Reusable, styled button component with variants</w:t>
      </w:r>
    </w:p>
    <w:p w14:paraId="6FB16409" w14:textId="77777777" w:rsidR="00CE32BC" w:rsidRPr="00DC6B39" w:rsidRDefault="00CE32BC" w:rsidP="00CE32BC">
      <w:pPr>
        <w:spacing w:after="160" w:line="259" w:lineRule="auto"/>
        <w:rPr>
          <w:rFonts w:cs="Times New Roman"/>
        </w:rPr>
      </w:pPr>
      <w:r w:rsidRPr="00DC6B39">
        <w:rPr>
          <w:rFonts w:cs="Times New Roman"/>
          <w:b/>
          <w:bCs/>
        </w:rPr>
        <w:t>Features:</w:t>
      </w:r>
    </w:p>
    <w:p w14:paraId="0357A3A9" w14:textId="77777777" w:rsidR="00CE32BC" w:rsidRPr="00A31FCB" w:rsidRDefault="00CE32BC" w:rsidP="00C17DA6">
      <w:pPr>
        <w:pStyle w:val="ListParagraph"/>
        <w:numPr>
          <w:ilvl w:val="0"/>
          <w:numId w:val="12"/>
        </w:numPr>
        <w:spacing w:before="0" w:after="160" w:line="259" w:lineRule="auto"/>
        <w:jc w:val="left"/>
        <w:rPr>
          <w:rFonts w:cs="Times New Roman"/>
        </w:rPr>
      </w:pPr>
      <w:r w:rsidRPr="00A31FCB">
        <w:rPr>
          <w:rFonts w:cs="Times New Roman"/>
        </w:rPr>
        <w:lastRenderedPageBreak/>
        <w:t>Primary variant (filled)</w:t>
      </w:r>
    </w:p>
    <w:p w14:paraId="542E3D92" w14:textId="77777777" w:rsidR="00CE32BC" w:rsidRPr="00A31FCB" w:rsidRDefault="00CE32BC" w:rsidP="00C17DA6">
      <w:pPr>
        <w:pStyle w:val="ListParagraph"/>
        <w:numPr>
          <w:ilvl w:val="0"/>
          <w:numId w:val="12"/>
        </w:numPr>
        <w:spacing w:before="0" w:after="160" w:line="259" w:lineRule="auto"/>
        <w:jc w:val="left"/>
        <w:rPr>
          <w:rFonts w:cs="Times New Roman"/>
        </w:rPr>
      </w:pPr>
      <w:r w:rsidRPr="00A31FCB">
        <w:rPr>
          <w:rFonts w:cs="Times New Roman"/>
        </w:rPr>
        <w:t>Secondary variant (outlined)</w:t>
      </w:r>
    </w:p>
    <w:p w14:paraId="0CFCE634" w14:textId="77777777" w:rsidR="00CE32BC" w:rsidRPr="00A31FCB" w:rsidRDefault="00CE32BC" w:rsidP="00C17DA6">
      <w:pPr>
        <w:pStyle w:val="ListParagraph"/>
        <w:numPr>
          <w:ilvl w:val="0"/>
          <w:numId w:val="12"/>
        </w:numPr>
        <w:spacing w:before="0" w:after="160" w:line="259" w:lineRule="auto"/>
        <w:jc w:val="left"/>
        <w:rPr>
          <w:rFonts w:cs="Times New Roman"/>
        </w:rPr>
      </w:pPr>
      <w:r w:rsidRPr="00A31FCB">
        <w:rPr>
          <w:rFonts w:cs="Times New Roman"/>
        </w:rPr>
        <w:t>Press state feedback</w:t>
      </w:r>
    </w:p>
    <w:p w14:paraId="5D181C66" w14:textId="77777777" w:rsidR="00CE32BC" w:rsidRPr="00A31FCB" w:rsidRDefault="00CE32BC" w:rsidP="00C17DA6">
      <w:pPr>
        <w:pStyle w:val="ListParagraph"/>
        <w:numPr>
          <w:ilvl w:val="0"/>
          <w:numId w:val="12"/>
        </w:numPr>
        <w:spacing w:before="0" w:after="160" w:line="259" w:lineRule="auto"/>
        <w:jc w:val="left"/>
        <w:rPr>
          <w:rFonts w:cs="Times New Roman"/>
        </w:rPr>
      </w:pPr>
      <w:r w:rsidRPr="00A31FCB">
        <w:rPr>
          <w:rFonts w:cs="Times New Roman"/>
        </w:rPr>
        <w:t>Customizable styling</w:t>
      </w:r>
    </w:p>
    <w:p w14:paraId="01066826" w14:textId="77777777" w:rsidR="00CE32BC" w:rsidRPr="00A31FCB" w:rsidRDefault="00CE32BC" w:rsidP="00C17DA6">
      <w:pPr>
        <w:pStyle w:val="ListParagraph"/>
        <w:numPr>
          <w:ilvl w:val="0"/>
          <w:numId w:val="12"/>
        </w:numPr>
        <w:spacing w:before="0" w:after="160" w:line="259" w:lineRule="auto"/>
        <w:jc w:val="left"/>
        <w:rPr>
          <w:rFonts w:cs="Times New Roman"/>
        </w:rPr>
      </w:pPr>
      <w:r w:rsidRPr="00A31FCB">
        <w:rPr>
          <w:rFonts w:cs="Times New Roman"/>
        </w:rPr>
        <w:t>Consistent with design tokens</w:t>
      </w:r>
    </w:p>
    <w:p w14:paraId="6DD62D47" w14:textId="77777777" w:rsidR="00CE32BC" w:rsidRPr="00DC6B39" w:rsidRDefault="00CE32BC" w:rsidP="00CE32BC">
      <w:pPr>
        <w:spacing w:after="160" w:line="259" w:lineRule="auto"/>
        <w:rPr>
          <w:rFonts w:cs="Times New Roman"/>
        </w:rPr>
      </w:pPr>
    </w:p>
    <w:p w14:paraId="4C93F4D4" w14:textId="77777777" w:rsidR="00CE32BC" w:rsidRPr="00DC6B39" w:rsidRDefault="00CE32BC" w:rsidP="00CE32BC">
      <w:pPr>
        <w:spacing w:after="160" w:line="259" w:lineRule="auto"/>
        <w:rPr>
          <w:rFonts w:cs="Times New Roman"/>
        </w:rPr>
      </w:pPr>
      <w:r w:rsidRPr="00DC6B39">
        <w:rPr>
          <w:rFonts w:cs="Times New Roman"/>
          <w:b/>
          <w:bCs/>
        </w:rPr>
        <w:t>Props:</w:t>
      </w:r>
    </w:p>
    <w:p w14:paraId="63244DF1" w14:textId="77777777" w:rsidR="00CE32BC" w:rsidRPr="00DC6B39" w:rsidRDefault="00CE32BC" w:rsidP="00CE32BC">
      <w:pPr>
        <w:spacing w:after="160" w:line="259" w:lineRule="auto"/>
        <w:rPr>
          <w:rFonts w:cs="Times New Roman"/>
        </w:rPr>
      </w:pPr>
      <w:r w:rsidRPr="00DC6B39">
        <w:rPr>
          <w:rFonts w:cs="Times New Roman"/>
        </w:rPr>
        <w:t>javascript</w:t>
      </w:r>
    </w:p>
    <w:p w14:paraId="02CF0A18" w14:textId="77777777" w:rsidR="00CE32BC" w:rsidRPr="00DC6B39" w:rsidRDefault="00CE32BC" w:rsidP="00CE32BC">
      <w:pPr>
        <w:spacing w:after="160" w:line="259" w:lineRule="auto"/>
        <w:rPr>
          <w:rFonts w:cs="Times New Roman"/>
        </w:rPr>
      </w:pPr>
      <w:r w:rsidRPr="00DC6B39">
        <w:rPr>
          <w:rFonts w:cs="Times New Roman"/>
        </w:rPr>
        <w:t>{</w:t>
      </w:r>
    </w:p>
    <w:p w14:paraId="5BC2F1A4" w14:textId="77777777" w:rsidR="00CE32BC" w:rsidRPr="00DC6B39" w:rsidRDefault="00CE32BC" w:rsidP="00CE32BC">
      <w:pPr>
        <w:spacing w:after="160" w:line="259" w:lineRule="auto"/>
        <w:rPr>
          <w:rFonts w:cs="Times New Roman"/>
        </w:rPr>
      </w:pPr>
      <w:r w:rsidRPr="00DC6B39">
        <w:rPr>
          <w:rFonts w:cs="Times New Roman"/>
        </w:rPr>
        <w:t>  label: string,              // Button text</w:t>
      </w:r>
    </w:p>
    <w:p w14:paraId="60BCFFE3" w14:textId="77777777" w:rsidR="00CE32BC" w:rsidRPr="00DC6B39" w:rsidRDefault="00CE32BC" w:rsidP="00CE32BC">
      <w:pPr>
        <w:spacing w:after="160" w:line="259" w:lineRule="auto"/>
        <w:rPr>
          <w:rFonts w:cs="Times New Roman"/>
        </w:rPr>
      </w:pPr>
      <w:r w:rsidRPr="00DC6B39">
        <w:rPr>
          <w:rFonts w:cs="Times New Roman"/>
        </w:rPr>
        <w:t>  onPress: function,          // Press handler</w:t>
      </w:r>
    </w:p>
    <w:p w14:paraId="4DB19A1B" w14:textId="77777777" w:rsidR="00CE32BC" w:rsidRPr="00DC6B39" w:rsidRDefault="00CE32BC" w:rsidP="00CE32BC">
      <w:pPr>
        <w:spacing w:after="160" w:line="259" w:lineRule="auto"/>
        <w:rPr>
          <w:rFonts w:cs="Times New Roman"/>
        </w:rPr>
      </w:pPr>
      <w:r w:rsidRPr="00DC6B39">
        <w:rPr>
          <w:rFonts w:cs="Times New Roman"/>
        </w:rPr>
        <w:t>  variant: 'primary' | 'secondary',</w:t>
      </w:r>
    </w:p>
    <w:p w14:paraId="3171D434" w14:textId="77777777" w:rsidR="00CE32BC" w:rsidRPr="00DC6B39" w:rsidRDefault="00CE32BC" w:rsidP="00CE32BC">
      <w:pPr>
        <w:spacing w:after="160" w:line="259" w:lineRule="auto"/>
        <w:rPr>
          <w:rFonts w:cs="Times New Roman"/>
        </w:rPr>
      </w:pPr>
      <w:r w:rsidRPr="00DC6B39">
        <w:rPr>
          <w:rFonts w:cs="Times New Roman"/>
        </w:rPr>
        <w:t>  style: object,              // Additional button styles</w:t>
      </w:r>
    </w:p>
    <w:p w14:paraId="76E692EC" w14:textId="77777777" w:rsidR="00CE32BC" w:rsidRPr="00DC6B39" w:rsidRDefault="00CE32BC" w:rsidP="00CE32BC">
      <w:pPr>
        <w:spacing w:after="160" w:line="259" w:lineRule="auto"/>
        <w:rPr>
          <w:rFonts w:cs="Times New Roman"/>
        </w:rPr>
      </w:pPr>
      <w:r w:rsidRPr="00DC6B39">
        <w:rPr>
          <w:rFonts w:cs="Times New Roman"/>
        </w:rPr>
        <w:t>  textStyle: object           // Additional text styles</w:t>
      </w:r>
    </w:p>
    <w:p w14:paraId="069F653E" w14:textId="77777777" w:rsidR="00CE32BC" w:rsidRPr="00DC6B39" w:rsidRDefault="00CE32BC" w:rsidP="00CE32BC">
      <w:pPr>
        <w:spacing w:after="160" w:line="259" w:lineRule="auto"/>
        <w:rPr>
          <w:rFonts w:cs="Times New Roman"/>
        </w:rPr>
      </w:pPr>
      <w:r w:rsidRPr="00DC6B39">
        <w:rPr>
          <w:rFonts w:cs="Times New Roman"/>
        </w:rPr>
        <w:t>}</w:t>
      </w:r>
    </w:p>
    <w:p w14:paraId="2BFBB897" w14:textId="77777777" w:rsidR="00CE32BC" w:rsidRPr="00DC6B39" w:rsidRDefault="00CE32BC" w:rsidP="00CE32BC">
      <w:pPr>
        <w:spacing w:after="160" w:line="259" w:lineRule="auto"/>
        <w:rPr>
          <w:rFonts w:cs="Times New Roman"/>
        </w:rPr>
      </w:pPr>
      <w:r w:rsidRPr="00DC6B39">
        <w:rPr>
          <w:rFonts w:cs="Times New Roman"/>
          <w:b/>
          <w:bCs/>
        </w:rPr>
        <w:t>Variants:</w:t>
      </w:r>
    </w:p>
    <w:p w14:paraId="72E5541E" w14:textId="77777777" w:rsidR="00CE32BC" w:rsidRPr="00DC6B39" w:rsidRDefault="00CE32BC" w:rsidP="00CE32BC">
      <w:pPr>
        <w:spacing w:after="160" w:line="259" w:lineRule="auto"/>
        <w:rPr>
          <w:rFonts w:cs="Times New Roman"/>
        </w:rPr>
      </w:pPr>
      <w:r w:rsidRPr="00DC6B39">
        <w:rPr>
          <w:rFonts w:cs="Times New Roman"/>
          <w:b/>
          <w:bCs/>
        </w:rPr>
        <w:t>Primary Button:</w:t>
      </w:r>
    </w:p>
    <w:p w14:paraId="62D8E5E0" w14:textId="77777777" w:rsidR="00CE32BC" w:rsidRPr="00A31FCB" w:rsidRDefault="00CE32BC" w:rsidP="00C17DA6">
      <w:pPr>
        <w:pStyle w:val="ListParagraph"/>
        <w:numPr>
          <w:ilvl w:val="0"/>
          <w:numId w:val="13"/>
        </w:numPr>
        <w:spacing w:before="0" w:after="160" w:line="259" w:lineRule="auto"/>
        <w:jc w:val="left"/>
        <w:rPr>
          <w:rFonts w:cs="Times New Roman"/>
        </w:rPr>
      </w:pPr>
      <w:r w:rsidRPr="00A31FCB">
        <w:rPr>
          <w:rFonts w:cs="Times New Roman"/>
        </w:rPr>
        <w:t>Background: Teal (#20B2AA)</w:t>
      </w:r>
    </w:p>
    <w:p w14:paraId="35F7C0A1" w14:textId="77777777" w:rsidR="00CE32BC" w:rsidRPr="00A31FCB" w:rsidRDefault="00CE32BC" w:rsidP="00C17DA6">
      <w:pPr>
        <w:pStyle w:val="ListParagraph"/>
        <w:numPr>
          <w:ilvl w:val="0"/>
          <w:numId w:val="13"/>
        </w:numPr>
        <w:spacing w:before="0" w:after="160" w:line="259" w:lineRule="auto"/>
        <w:jc w:val="left"/>
        <w:rPr>
          <w:rFonts w:cs="Times New Roman"/>
        </w:rPr>
      </w:pPr>
      <w:r w:rsidRPr="00A31FCB">
        <w:rPr>
          <w:rFonts w:cs="Times New Roman"/>
        </w:rPr>
        <w:t>Text: White</w:t>
      </w:r>
    </w:p>
    <w:p w14:paraId="7CA5BCCC" w14:textId="77777777" w:rsidR="00CE32BC" w:rsidRPr="00A31FCB" w:rsidRDefault="00CE32BC" w:rsidP="00C17DA6">
      <w:pPr>
        <w:pStyle w:val="ListParagraph"/>
        <w:numPr>
          <w:ilvl w:val="0"/>
          <w:numId w:val="13"/>
        </w:numPr>
        <w:spacing w:before="0" w:after="160" w:line="259" w:lineRule="auto"/>
        <w:jc w:val="left"/>
        <w:rPr>
          <w:rFonts w:cs="Times New Roman"/>
        </w:rPr>
      </w:pPr>
      <w:r w:rsidRPr="00A31FCB">
        <w:rPr>
          <w:rFonts w:cs="Times New Roman"/>
        </w:rPr>
        <w:t>Height: 48px</w:t>
      </w:r>
    </w:p>
    <w:p w14:paraId="7D48D5EB" w14:textId="77777777" w:rsidR="00CE32BC" w:rsidRPr="00A31FCB" w:rsidRDefault="00CE32BC" w:rsidP="00C17DA6">
      <w:pPr>
        <w:pStyle w:val="ListParagraph"/>
        <w:numPr>
          <w:ilvl w:val="0"/>
          <w:numId w:val="13"/>
        </w:numPr>
        <w:spacing w:before="0" w:after="160" w:line="259" w:lineRule="auto"/>
        <w:jc w:val="left"/>
        <w:rPr>
          <w:rFonts w:cs="Times New Roman"/>
        </w:rPr>
      </w:pPr>
      <w:r w:rsidRPr="00A31FCB">
        <w:rPr>
          <w:rFonts w:cs="Times New Roman"/>
        </w:rPr>
        <w:t>Border radius: 16px</w:t>
      </w:r>
    </w:p>
    <w:p w14:paraId="6E43834B" w14:textId="77777777" w:rsidR="00CE32BC" w:rsidRPr="00A31FCB" w:rsidRDefault="00CE32BC" w:rsidP="00C17DA6">
      <w:pPr>
        <w:pStyle w:val="ListParagraph"/>
        <w:numPr>
          <w:ilvl w:val="0"/>
          <w:numId w:val="13"/>
        </w:numPr>
        <w:spacing w:before="0" w:after="160" w:line="259" w:lineRule="auto"/>
        <w:jc w:val="left"/>
        <w:rPr>
          <w:rFonts w:cs="Times New Roman"/>
        </w:rPr>
      </w:pPr>
      <w:r w:rsidRPr="00A31FCB">
        <w:rPr>
          <w:rFonts w:cs="Times New Roman"/>
        </w:rPr>
        <w:t>Use case: Main actions (Sign In, Submit, Save)</w:t>
      </w:r>
    </w:p>
    <w:p w14:paraId="2F10B5E1" w14:textId="77777777" w:rsidR="00CE32BC" w:rsidRPr="00DC6B39" w:rsidRDefault="00CE32BC" w:rsidP="00CE32BC">
      <w:pPr>
        <w:spacing w:after="160" w:line="259" w:lineRule="auto"/>
        <w:rPr>
          <w:rFonts w:cs="Times New Roman"/>
        </w:rPr>
      </w:pPr>
    </w:p>
    <w:p w14:paraId="2F1E464A" w14:textId="77777777" w:rsidR="00CE32BC" w:rsidRPr="00DC6B39" w:rsidRDefault="00CE32BC" w:rsidP="00CE32BC">
      <w:pPr>
        <w:spacing w:after="160" w:line="259" w:lineRule="auto"/>
        <w:rPr>
          <w:rFonts w:cs="Times New Roman"/>
        </w:rPr>
      </w:pPr>
      <w:r w:rsidRPr="00DC6B39">
        <w:rPr>
          <w:rFonts w:cs="Times New Roman"/>
          <w:b/>
          <w:bCs/>
        </w:rPr>
        <w:t>Secondary Button:</w:t>
      </w:r>
    </w:p>
    <w:p w14:paraId="377B5EA6" w14:textId="77777777" w:rsidR="00CE32BC" w:rsidRPr="00A31FCB" w:rsidRDefault="00CE32BC" w:rsidP="00C17DA6">
      <w:pPr>
        <w:pStyle w:val="ListParagraph"/>
        <w:numPr>
          <w:ilvl w:val="0"/>
          <w:numId w:val="14"/>
        </w:numPr>
        <w:spacing w:before="0" w:after="160" w:line="259" w:lineRule="auto"/>
        <w:jc w:val="left"/>
        <w:rPr>
          <w:rFonts w:cs="Times New Roman"/>
        </w:rPr>
      </w:pPr>
      <w:r w:rsidRPr="00A31FCB">
        <w:rPr>
          <w:rFonts w:cs="Times New Roman"/>
        </w:rPr>
        <w:t>Background: Transparent</w:t>
      </w:r>
    </w:p>
    <w:p w14:paraId="12EAD103" w14:textId="77777777" w:rsidR="00CE32BC" w:rsidRPr="00A31FCB" w:rsidRDefault="00CE32BC" w:rsidP="00C17DA6">
      <w:pPr>
        <w:pStyle w:val="ListParagraph"/>
        <w:numPr>
          <w:ilvl w:val="0"/>
          <w:numId w:val="14"/>
        </w:numPr>
        <w:spacing w:before="0" w:after="160" w:line="259" w:lineRule="auto"/>
        <w:jc w:val="left"/>
        <w:rPr>
          <w:rFonts w:cs="Times New Roman"/>
        </w:rPr>
      </w:pPr>
      <w:r w:rsidRPr="00A31FCB">
        <w:rPr>
          <w:rFonts w:cs="Times New Roman"/>
        </w:rPr>
        <w:t>Border: 1px gray</w:t>
      </w:r>
    </w:p>
    <w:p w14:paraId="5561173C" w14:textId="77777777" w:rsidR="00CE32BC" w:rsidRPr="00A31FCB" w:rsidRDefault="00CE32BC" w:rsidP="00C17DA6">
      <w:pPr>
        <w:pStyle w:val="ListParagraph"/>
        <w:numPr>
          <w:ilvl w:val="0"/>
          <w:numId w:val="14"/>
        </w:numPr>
        <w:spacing w:before="0" w:after="160" w:line="259" w:lineRule="auto"/>
        <w:jc w:val="left"/>
        <w:rPr>
          <w:rFonts w:cs="Times New Roman"/>
        </w:rPr>
      </w:pPr>
      <w:r w:rsidRPr="00A31FCB">
        <w:rPr>
          <w:rFonts w:cs="Times New Roman"/>
        </w:rPr>
        <w:t>Text: Black</w:t>
      </w:r>
    </w:p>
    <w:p w14:paraId="14283B5E" w14:textId="08D4B317" w:rsidR="00CE32BC" w:rsidRPr="00A31FCB" w:rsidRDefault="00CE32BC" w:rsidP="00C17DA6">
      <w:pPr>
        <w:pStyle w:val="ListParagraph"/>
        <w:numPr>
          <w:ilvl w:val="0"/>
          <w:numId w:val="14"/>
        </w:numPr>
        <w:spacing w:before="0" w:after="160" w:line="259" w:lineRule="auto"/>
        <w:jc w:val="left"/>
        <w:rPr>
          <w:rFonts w:cs="Times New Roman"/>
        </w:rPr>
      </w:pPr>
      <w:r w:rsidRPr="00A31FCB">
        <w:rPr>
          <w:rFonts w:cs="Times New Roman"/>
        </w:rPr>
        <w:t>Use case: Cancel, alternative actions</w:t>
      </w:r>
    </w:p>
    <w:p w14:paraId="667A3F5E" w14:textId="77777777" w:rsidR="00CE32BC" w:rsidRPr="00DC6B39" w:rsidRDefault="00CE32BC" w:rsidP="00CE32BC">
      <w:pPr>
        <w:spacing w:after="160" w:line="259" w:lineRule="auto"/>
        <w:rPr>
          <w:rFonts w:cs="Times New Roman"/>
        </w:rPr>
      </w:pPr>
      <w:r w:rsidRPr="00DC6B39">
        <w:rPr>
          <w:rFonts w:cs="Times New Roman"/>
          <w:b/>
          <w:bCs/>
        </w:rPr>
        <w:t>Code Example:</w:t>
      </w:r>
    </w:p>
    <w:p w14:paraId="7ADDD827" w14:textId="77777777" w:rsidR="00CE32BC" w:rsidRPr="00DC6B39" w:rsidRDefault="00CE32BC" w:rsidP="00CE32BC">
      <w:pPr>
        <w:spacing w:after="160" w:line="259" w:lineRule="auto"/>
        <w:rPr>
          <w:rFonts w:cs="Times New Roman"/>
        </w:rPr>
      </w:pPr>
      <w:r w:rsidRPr="00DC6B39">
        <w:rPr>
          <w:rFonts w:cs="Times New Roman"/>
        </w:rPr>
        <w:t>javascript</w:t>
      </w:r>
    </w:p>
    <w:p w14:paraId="2BBA5CA9" w14:textId="77777777" w:rsidR="00CE32BC" w:rsidRPr="00DC6B39" w:rsidRDefault="00CE32BC" w:rsidP="00CE32BC">
      <w:pPr>
        <w:spacing w:after="160" w:line="259" w:lineRule="auto"/>
        <w:rPr>
          <w:rFonts w:cs="Times New Roman"/>
        </w:rPr>
      </w:pPr>
      <w:r w:rsidRPr="00DC6B39">
        <w:rPr>
          <w:rFonts w:cs="Times New Roman"/>
        </w:rPr>
        <w:t>&lt;WDButton</w:t>
      </w:r>
    </w:p>
    <w:p w14:paraId="2781890D" w14:textId="77777777" w:rsidR="00CE32BC" w:rsidRPr="00DC6B39" w:rsidRDefault="00CE32BC" w:rsidP="00CE32BC">
      <w:pPr>
        <w:spacing w:after="160" w:line="259" w:lineRule="auto"/>
        <w:rPr>
          <w:rFonts w:cs="Times New Roman"/>
        </w:rPr>
      </w:pPr>
      <w:r w:rsidRPr="00DC6B39">
        <w:rPr>
          <w:rFonts w:cs="Times New Roman"/>
        </w:rPr>
        <w:lastRenderedPageBreak/>
        <w:t>  label="Sign In"</w:t>
      </w:r>
    </w:p>
    <w:p w14:paraId="2F738068" w14:textId="77777777" w:rsidR="00CE32BC" w:rsidRPr="00DC6B39" w:rsidRDefault="00CE32BC" w:rsidP="00CE32BC">
      <w:pPr>
        <w:spacing w:after="160" w:line="259" w:lineRule="auto"/>
        <w:rPr>
          <w:rFonts w:cs="Times New Roman"/>
        </w:rPr>
      </w:pPr>
      <w:r w:rsidRPr="00DC6B39">
        <w:rPr>
          <w:rFonts w:cs="Times New Roman"/>
        </w:rPr>
        <w:t>  onPress={handleSignIn}</w:t>
      </w:r>
    </w:p>
    <w:p w14:paraId="7D11D099" w14:textId="77777777" w:rsidR="00CE32BC" w:rsidRPr="00DC6B39" w:rsidRDefault="00CE32BC" w:rsidP="00CE32BC">
      <w:pPr>
        <w:spacing w:after="160" w:line="259" w:lineRule="auto"/>
        <w:rPr>
          <w:rFonts w:cs="Times New Roman"/>
        </w:rPr>
      </w:pPr>
      <w:r w:rsidRPr="00DC6B39">
        <w:rPr>
          <w:rFonts w:cs="Times New Roman"/>
        </w:rPr>
        <w:t>  variant="primary"</w:t>
      </w:r>
    </w:p>
    <w:p w14:paraId="2F7C6DFA" w14:textId="77777777" w:rsidR="00CE32BC" w:rsidRPr="00DC6B39" w:rsidRDefault="00CE32BC" w:rsidP="00CE32BC">
      <w:pPr>
        <w:spacing w:after="160" w:line="259" w:lineRule="auto"/>
        <w:rPr>
          <w:rFonts w:cs="Times New Roman"/>
        </w:rPr>
      </w:pPr>
      <w:r w:rsidRPr="00DC6B39">
        <w:rPr>
          <w:rFonts w:cs="Times New Roman"/>
        </w:rPr>
        <w:t>/&gt;</w:t>
      </w:r>
    </w:p>
    <w:p w14:paraId="5393D4FA" w14:textId="77777777" w:rsidR="00CE32BC" w:rsidRPr="00DC6B39" w:rsidRDefault="00CE32BC" w:rsidP="00CE32BC">
      <w:pPr>
        <w:spacing w:after="160" w:line="259" w:lineRule="auto"/>
        <w:rPr>
          <w:rFonts w:cs="Times New Roman"/>
        </w:rPr>
      </w:pPr>
    </w:p>
    <w:p w14:paraId="695E6DC2" w14:textId="77777777" w:rsidR="00CE32BC" w:rsidRPr="00DC6B39" w:rsidRDefault="00CE32BC" w:rsidP="00CE32BC">
      <w:pPr>
        <w:spacing w:after="160" w:line="259" w:lineRule="auto"/>
        <w:rPr>
          <w:rFonts w:cs="Times New Roman"/>
        </w:rPr>
      </w:pPr>
      <w:r w:rsidRPr="00DC6B39">
        <w:rPr>
          <w:rFonts w:cs="Times New Roman"/>
        </w:rPr>
        <w:t>&lt;WDButton</w:t>
      </w:r>
    </w:p>
    <w:p w14:paraId="66A59DBD" w14:textId="77777777" w:rsidR="00CE32BC" w:rsidRPr="00DC6B39" w:rsidRDefault="00CE32BC" w:rsidP="00CE32BC">
      <w:pPr>
        <w:spacing w:after="160" w:line="259" w:lineRule="auto"/>
        <w:rPr>
          <w:rFonts w:cs="Times New Roman"/>
        </w:rPr>
      </w:pPr>
      <w:r w:rsidRPr="00DC6B39">
        <w:rPr>
          <w:rFonts w:cs="Times New Roman"/>
        </w:rPr>
        <w:t>  label="Cancel"</w:t>
      </w:r>
    </w:p>
    <w:p w14:paraId="7AA15BEF" w14:textId="77777777" w:rsidR="00CE32BC" w:rsidRPr="00DC6B39" w:rsidRDefault="00CE32BC" w:rsidP="00CE32BC">
      <w:pPr>
        <w:spacing w:after="160" w:line="259" w:lineRule="auto"/>
        <w:rPr>
          <w:rFonts w:cs="Times New Roman"/>
        </w:rPr>
      </w:pPr>
      <w:r w:rsidRPr="00DC6B39">
        <w:rPr>
          <w:rFonts w:cs="Times New Roman"/>
        </w:rPr>
        <w:t>  onPress={handleCancel}</w:t>
      </w:r>
    </w:p>
    <w:p w14:paraId="1B50DED5" w14:textId="77777777" w:rsidR="00CE32BC" w:rsidRPr="00DC6B39" w:rsidRDefault="00CE32BC" w:rsidP="00CE32BC">
      <w:pPr>
        <w:spacing w:after="160" w:line="259" w:lineRule="auto"/>
        <w:rPr>
          <w:rFonts w:cs="Times New Roman"/>
        </w:rPr>
      </w:pPr>
      <w:r w:rsidRPr="00DC6B39">
        <w:rPr>
          <w:rFonts w:cs="Times New Roman"/>
        </w:rPr>
        <w:t>  variant="secondary"</w:t>
      </w:r>
    </w:p>
    <w:p w14:paraId="410D7A62" w14:textId="4BBC862A" w:rsidR="00CE32BC" w:rsidRPr="00DC6B39" w:rsidRDefault="00CE32BC" w:rsidP="00CE32BC">
      <w:pPr>
        <w:spacing w:after="160" w:line="259" w:lineRule="auto"/>
        <w:rPr>
          <w:rFonts w:cs="Times New Roman"/>
        </w:rPr>
      </w:pPr>
      <w:r w:rsidRPr="00DC6B39">
        <w:rPr>
          <w:rFonts w:cs="Times New Roman"/>
        </w:rPr>
        <w:t>/&gt;</w:t>
      </w:r>
    </w:p>
    <w:p w14:paraId="3D1CDFB6" w14:textId="77777777" w:rsidR="00CE32BC" w:rsidRPr="00DC6B39" w:rsidRDefault="00CE32BC" w:rsidP="00CE32BC">
      <w:pPr>
        <w:spacing w:after="160" w:line="259" w:lineRule="auto"/>
        <w:rPr>
          <w:rFonts w:cs="Times New Roman"/>
        </w:rPr>
      </w:pPr>
      <w:r w:rsidRPr="00DC6B39">
        <w:rPr>
          <w:rFonts w:cs="Times New Roman"/>
          <w:b/>
          <w:bCs/>
        </w:rPr>
        <w:t>Press Feedback:</w:t>
      </w:r>
    </w:p>
    <w:p w14:paraId="17BF285B" w14:textId="77777777" w:rsidR="00CE32BC" w:rsidRPr="00A31FCB" w:rsidRDefault="00CE32BC" w:rsidP="00C17DA6">
      <w:pPr>
        <w:pStyle w:val="ListParagraph"/>
        <w:numPr>
          <w:ilvl w:val="1"/>
          <w:numId w:val="15"/>
        </w:numPr>
        <w:spacing w:before="0" w:after="160" w:line="259" w:lineRule="auto"/>
        <w:jc w:val="left"/>
        <w:rPr>
          <w:rFonts w:cs="Times New Roman"/>
        </w:rPr>
      </w:pPr>
      <w:r w:rsidRPr="00A31FCB">
        <w:rPr>
          <w:rFonts w:cs="Times New Roman"/>
        </w:rPr>
        <w:t>Opacity: 0.8 when pressed</w:t>
      </w:r>
    </w:p>
    <w:p w14:paraId="1B7BD95E" w14:textId="77777777" w:rsidR="00CE32BC" w:rsidRPr="00A31FCB" w:rsidRDefault="00CE32BC" w:rsidP="00C17DA6">
      <w:pPr>
        <w:pStyle w:val="ListParagraph"/>
        <w:numPr>
          <w:ilvl w:val="1"/>
          <w:numId w:val="15"/>
        </w:numPr>
        <w:spacing w:before="0" w:after="160" w:line="259" w:lineRule="auto"/>
        <w:jc w:val="left"/>
        <w:rPr>
          <w:rFonts w:cs="Times New Roman"/>
        </w:rPr>
      </w:pPr>
      <w:r w:rsidRPr="00A31FCB">
        <w:rPr>
          <w:rFonts w:cs="Times New Roman"/>
        </w:rPr>
        <w:t>Provides tactile feedback to user</w:t>
      </w:r>
    </w:p>
    <w:p w14:paraId="794EA85D" w14:textId="77777777" w:rsidR="00CE32BC" w:rsidRPr="00DC6B39" w:rsidRDefault="00CE32BC" w:rsidP="00CE32BC">
      <w:pPr>
        <w:spacing w:after="160" w:line="259" w:lineRule="auto"/>
        <w:rPr>
          <w:rFonts w:cs="Times New Roman"/>
        </w:rPr>
      </w:pPr>
    </w:p>
    <w:p w14:paraId="599DE0FC" w14:textId="77777777" w:rsidR="00CE32BC" w:rsidRPr="00DC6B39" w:rsidRDefault="00CE32BC" w:rsidP="00CE32BC">
      <w:pPr>
        <w:spacing w:after="160" w:line="259" w:lineRule="auto"/>
        <w:rPr>
          <w:rFonts w:cs="Times New Roman"/>
        </w:rPr>
      </w:pPr>
      <w:r w:rsidRPr="00A31FCB">
        <w:rPr>
          <w:rFonts w:cs="Times New Roman"/>
          <w:b/>
          <w:bCs/>
        </w:rPr>
        <w:t>2</w:t>
      </w:r>
      <w:r w:rsidRPr="00DC6B39">
        <w:rPr>
          <w:rFonts w:cs="Times New Roman"/>
          <w:b/>
          <w:bCs/>
        </w:rPr>
        <w:t>.3 RouteModal Component</w:t>
      </w:r>
    </w:p>
    <w:p w14:paraId="18CCFE4A" w14:textId="77777777" w:rsidR="00CE32BC" w:rsidRPr="00DC6B39" w:rsidRDefault="00CE32BC" w:rsidP="00CE32BC">
      <w:pPr>
        <w:spacing w:after="160" w:line="259" w:lineRule="auto"/>
        <w:rPr>
          <w:rFonts w:cs="Times New Roman"/>
        </w:rPr>
      </w:pPr>
    </w:p>
    <w:p w14:paraId="0B440F17" w14:textId="77777777" w:rsidR="00CE32BC" w:rsidRPr="00DC6B39" w:rsidRDefault="00CE32BC" w:rsidP="00CE32BC">
      <w:pPr>
        <w:spacing w:after="160" w:line="259" w:lineRule="auto"/>
        <w:rPr>
          <w:rFonts w:cs="Times New Roman"/>
        </w:rPr>
      </w:pPr>
      <w:r w:rsidRPr="00DC6B39">
        <w:rPr>
          <w:rFonts w:cs="Times New Roman"/>
          <w:b/>
          <w:bCs/>
        </w:rPr>
        <w:t>Location:</w:t>
      </w:r>
      <w:r w:rsidRPr="00DC6B39">
        <w:rPr>
          <w:rFonts w:cs="Times New Roman"/>
        </w:rPr>
        <w:t xml:space="preserve"> `Implementation/client/src/components/RouteModal.js`</w:t>
      </w:r>
    </w:p>
    <w:p w14:paraId="4D038D4B" w14:textId="77777777" w:rsidR="00CE32BC" w:rsidRPr="00DC6B39" w:rsidRDefault="00CE32BC" w:rsidP="00CE32BC">
      <w:pPr>
        <w:spacing w:after="160" w:line="259" w:lineRule="auto"/>
        <w:rPr>
          <w:rFonts w:cs="Times New Roman"/>
        </w:rPr>
      </w:pPr>
      <w:r w:rsidRPr="00DC6B39">
        <w:rPr>
          <w:rFonts w:cs="Times New Roman"/>
          <w:b/>
          <w:bCs/>
        </w:rPr>
        <w:t>Purpose:</w:t>
      </w:r>
      <w:r w:rsidRPr="00A31FCB">
        <w:rPr>
          <w:rFonts w:cs="Times New Roman"/>
          <w:b/>
          <w:bCs/>
        </w:rPr>
        <w:t xml:space="preserve"> </w:t>
      </w:r>
      <w:r w:rsidRPr="00DC6B39">
        <w:rPr>
          <w:rFonts w:cs="Times New Roman"/>
        </w:rPr>
        <w:t>Modal for route planning and navigation</w:t>
      </w:r>
    </w:p>
    <w:p w14:paraId="1C5048F8" w14:textId="77777777" w:rsidR="00CE32BC" w:rsidRPr="00DC6B39" w:rsidRDefault="00CE32BC" w:rsidP="00CE32BC">
      <w:pPr>
        <w:spacing w:after="160" w:line="259" w:lineRule="auto"/>
        <w:rPr>
          <w:rFonts w:cs="Times New Roman"/>
        </w:rPr>
      </w:pPr>
      <w:r w:rsidRPr="00DC6B39">
        <w:rPr>
          <w:rFonts w:cs="Times New Roman"/>
          <w:b/>
          <w:bCs/>
        </w:rPr>
        <w:t>Used In</w:t>
      </w:r>
      <w:r w:rsidRPr="00A31FCB">
        <w:rPr>
          <w:rFonts w:cs="Times New Roman"/>
          <w:b/>
          <w:bCs/>
        </w:rPr>
        <w:t>:</w:t>
      </w:r>
      <w:r w:rsidRPr="00DC6B39">
        <w:rPr>
          <w:rFonts w:cs="Times New Roman"/>
        </w:rPr>
        <w:t xml:space="preserve"> MapScreen.js</w:t>
      </w:r>
    </w:p>
    <w:p w14:paraId="4F0C19F3" w14:textId="77777777" w:rsidR="00CE32BC" w:rsidRPr="00DC6B39" w:rsidRDefault="00CE32BC" w:rsidP="00CE32BC">
      <w:pPr>
        <w:spacing w:after="160" w:line="259" w:lineRule="auto"/>
        <w:rPr>
          <w:rFonts w:cs="Times New Roman"/>
        </w:rPr>
      </w:pPr>
    </w:p>
    <w:p w14:paraId="1E4C6089" w14:textId="77777777" w:rsidR="00CE32BC" w:rsidRPr="00DC6B39" w:rsidRDefault="00CE32BC" w:rsidP="00CE32BC">
      <w:pPr>
        <w:spacing w:after="160" w:line="259" w:lineRule="auto"/>
        <w:rPr>
          <w:rFonts w:cs="Times New Roman"/>
        </w:rPr>
      </w:pPr>
      <w:r w:rsidRPr="00DC6B39">
        <w:rPr>
          <w:rFonts w:cs="Times New Roman"/>
          <w:b/>
          <w:bCs/>
        </w:rPr>
        <w:t>Features:</w:t>
      </w:r>
    </w:p>
    <w:p w14:paraId="732038C4" w14:textId="77777777" w:rsidR="00CE32BC" w:rsidRPr="00A31FCB" w:rsidRDefault="00CE32BC" w:rsidP="00C17DA6">
      <w:pPr>
        <w:pStyle w:val="ListParagraph"/>
        <w:numPr>
          <w:ilvl w:val="1"/>
          <w:numId w:val="16"/>
        </w:numPr>
        <w:spacing w:before="0" w:after="160" w:line="259" w:lineRule="auto"/>
        <w:jc w:val="left"/>
        <w:rPr>
          <w:rFonts w:cs="Times New Roman"/>
        </w:rPr>
      </w:pPr>
      <w:r w:rsidRPr="00A31FCB">
        <w:rPr>
          <w:rFonts w:cs="Times New Roman"/>
        </w:rPr>
        <w:t>Slide-up animation</w:t>
      </w:r>
    </w:p>
    <w:p w14:paraId="362E9E9B" w14:textId="77777777" w:rsidR="00CE32BC" w:rsidRPr="00A31FCB" w:rsidRDefault="00CE32BC" w:rsidP="00C17DA6">
      <w:pPr>
        <w:pStyle w:val="ListParagraph"/>
        <w:numPr>
          <w:ilvl w:val="1"/>
          <w:numId w:val="16"/>
        </w:numPr>
        <w:spacing w:before="0" w:after="160" w:line="259" w:lineRule="auto"/>
        <w:jc w:val="left"/>
        <w:rPr>
          <w:rFonts w:cs="Times New Roman"/>
        </w:rPr>
      </w:pPr>
      <w:r w:rsidRPr="00A31FCB">
        <w:rPr>
          <w:rFonts w:cs="Times New Roman"/>
        </w:rPr>
        <w:t>Origin/destination display</w:t>
      </w:r>
    </w:p>
    <w:p w14:paraId="35876D43" w14:textId="77777777" w:rsidR="00CE32BC" w:rsidRPr="00A31FCB" w:rsidRDefault="00CE32BC" w:rsidP="00C17DA6">
      <w:pPr>
        <w:pStyle w:val="ListParagraph"/>
        <w:numPr>
          <w:ilvl w:val="1"/>
          <w:numId w:val="16"/>
        </w:numPr>
        <w:spacing w:before="0" w:after="160" w:line="259" w:lineRule="auto"/>
        <w:jc w:val="left"/>
        <w:rPr>
          <w:rFonts w:cs="Times New Roman"/>
        </w:rPr>
      </w:pPr>
      <w:r w:rsidRPr="00A31FCB">
        <w:rPr>
          <w:rFonts w:cs="Times New Roman"/>
        </w:rPr>
        <w:t>Route details</w:t>
      </w:r>
    </w:p>
    <w:p w14:paraId="27776BB9" w14:textId="77777777" w:rsidR="00CE32BC" w:rsidRPr="00A31FCB" w:rsidRDefault="00CE32BC" w:rsidP="00C17DA6">
      <w:pPr>
        <w:pStyle w:val="ListParagraph"/>
        <w:numPr>
          <w:ilvl w:val="1"/>
          <w:numId w:val="16"/>
        </w:numPr>
        <w:spacing w:before="0" w:after="160" w:line="259" w:lineRule="auto"/>
        <w:jc w:val="left"/>
        <w:rPr>
          <w:rFonts w:cs="Times New Roman"/>
        </w:rPr>
      </w:pPr>
      <w:r w:rsidRPr="00A31FCB">
        <w:rPr>
          <w:rFonts w:cs="Times New Roman"/>
        </w:rPr>
        <w:t>Close button</w:t>
      </w:r>
    </w:p>
    <w:p w14:paraId="709AFE59" w14:textId="163814C0" w:rsidR="00CE32BC" w:rsidRPr="00A31FCB" w:rsidRDefault="00CE32BC" w:rsidP="00C17DA6">
      <w:pPr>
        <w:pStyle w:val="ListParagraph"/>
        <w:numPr>
          <w:ilvl w:val="1"/>
          <w:numId w:val="16"/>
        </w:numPr>
        <w:spacing w:before="0" w:after="160" w:line="259" w:lineRule="auto"/>
        <w:jc w:val="left"/>
        <w:rPr>
          <w:rFonts w:cs="Times New Roman"/>
        </w:rPr>
      </w:pPr>
      <w:r w:rsidRPr="00A31FCB">
        <w:rPr>
          <w:rFonts w:cs="Times New Roman"/>
        </w:rPr>
        <w:t>Backdrop overlay</w:t>
      </w:r>
    </w:p>
    <w:p w14:paraId="051C9B44" w14:textId="77777777" w:rsidR="00CE32BC" w:rsidRPr="00DC6B39" w:rsidRDefault="00CE32BC" w:rsidP="00CE32BC">
      <w:pPr>
        <w:spacing w:after="160" w:line="259" w:lineRule="auto"/>
        <w:rPr>
          <w:rFonts w:cs="Times New Roman"/>
        </w:rPr>
      </w:pPr>
      <w:r w:rsidRPr="00A31FCB">
        <w:rPr>
          <w:rFonts w:cs="Times New Roman"/>
          <w:b/>
          <w:bCs/>
        </w:rPr>
        <w:t>2</w:t>
      </w:r>
      <w:r w:rsidRPr="00DC6B39">
        <w:rPr>
          <w:rFonts w:cs="Times New Roman"/>
          <w:b/>
          <w:bCs/>
        </w:rPr>
        <w:t>.4 AlertBadge Component</w:t>
      </w:r>
    </w:p>
    <w:p w14:paraId="357D27CA" w14:textId="77777777" w:rsidR="00CE32BC" w:rsidRPr="00DC6B39" w:rsidRDefault="00CE32BC" w:rsidP="00CE32BC">
      <w:pPr>
        <w:spacing w:after="160" w:line="259" w:lineRule="auto"/>
        <w:rPr>
          <w:rFonts w:cs="Times New Roman"/>
        </w:rPr>
      </w:pPr>
    </w:p>
    <w:p w14:paraId="1D6C510B" w14:textId="77777777" w:rsidR="00CE32BC" w:rsidRPr="00DC6B39" w:rsidRDefault="00CE32BC" w:rsidP="00CE32BC">
      <w:pPr>
        <w:spacing w:after="160" w:line="259" w:lineRule="auto"/>
        <w:rPr>
          <w:rFonts w:cs="Times New Roman"/>
        </w:rPr>
      </w:pPr>
      <w:r w:rsidRPr="00DC6B39">
        <w:rPr>
          <w:rFonts w:cs="Times New Roman"/>
          <w:b/>
          <w:bCs/>
        </w:rPr>
        <w:lastRenderedPageBreak/>
        <w:t>Location:</w:t>
      </w:r>
      <w:r w:rsidRPr="00DC6B39">
        <w:rPr>
          <w:rFonts w:cs="Times New Roman"/>
        </w:rPr>
        <w:t>`Implementation/client/src/components/AlertBadge.js`</w:t>
      </w:r>
    </w:p>
    <w:p w14:paraId="5F6DD29C" w14:textId="77777777" w:rsidR="00CE32BC" w:rsidRPr="00DC6B39" w:rsidRDefault="00CE32BC" w:rsidP="00CE32BC">
      <w:pPr>
        <w:spacing w:after="160" w:line="259" w:lineRule="auto"/>
        <w:rPr>
          <w:rFonts w:cs="Times New Roman"/>
        </w:rPr>
      </w:pPr>
      <w:r w:rsidRPr="00DC6B39">
        <w:rPr>
          <w:rFonts w:cs="Times New Roman"/>
          <w:b/>
          <w:bCs/>
        </w:rPr>
        <w:t>Purpose</w:t>
      </w:r>
      <w:r w:rsidRPr="00A31FCB">
        <w:rPr>
          <w:rFonts w:cs="Times New Roman"/>
          <w:b/>
          <w:bCs/>
        </w:rPr>
        <w:t>:</w:t>
      </w:r>
      <w:r w:rsidRPr="00DC6B39">
        <w:rPr>
          <w:rFonts w:cs="Times New Roman"/>
        </w:rPr>
        <w:t xml:space="preserve"> Display alert severity badges</w:t>
      </w:r>
    </w:p>
    <w:p w14:paraId="0862B92B" w14:textId="79055447" w:rsidR="00CE32BC" w:rsidRPr="00DC6B39" w:rsidRDefault="00CE32BC" w:rsidP="00CE32BC">
      <w:pPr>
        <w:spacing w:after="160" w:line="259" w:lineRule="auto"/>
        <w:rPr>
          <w:rFonts w:cs="Times New Roman"/>
        </w:rPr>
      </w:pPr>
      <w:r w:rsidRPr="00DC6B39">
        <w:rPr>
          <w:rFonts w:cs="Times New Roman"/>
          <w:b/>
          <w:bCs/>
        </w:rPr>
        <w:t>Used In:</w:t>
      </w:r>
      <w:r w:rsidRPr="00DC6B39">
        <w:rPr>
          <w:rFonts w:cs="Times New Roman"/>
        </w:rPr>
        <w:t xml:space="preserve"> AlertScreen.js</w:t>
      </w:r>
    </w:p>
    <w:p w14:paraId="4E6664D0" w14:textId="77777777" w:rsidR="00CE32BC" w:rsidRPr="00DC6B39" w:rsidRDefault="00CE32BC" w:rsidP="00CE32BC">
      <w:pPr>
        <w:spacing w:after="160" w:line="259" w:lineRule="auto"/>
        <w:rPr>
          <w:rFonts w:cs="Times New Roman"/>
        </w:rPr>
      </w:pPr>
      <w:r w:rsidRPr="00DC6B39">
        <w:rPr>
          <w:rFonts w:cs="Times New Roman"/>
          <w:b/>
          <w:bCs/>
        </w:rPr>
        <w:t>Severity Levels:</w:t>
      </w:r>
    </w:p>
    <w:p w14:paraId="49365043" w14:textId="77777777" w:rsidR="00CE32BC" w:rsidRPr="00A31FCB" w:rsidRDefault="00CE32BC" w:rsidP="00C17DA6">
      <w:pPr>
        <w:pStyle w:val="ListParagraph"/>
        <w:numPr>
          <w:ilvl w:val="1"/>
          <w:numId w:val="17"/>
        </w:numPr>
        <w:spacing w:before="0" w:after="160" w:line="259" w:lineRule="auto"/>
        <w:jc w:val="left"/>
        <w:rPr>
          <w:rFonts w:cs="Times New Roman"/>
        </w:rPr>
      </w:pPr>
      <w:r w:rsidRPr="00A31FCB">
        <w:rPr>
          <w:rFonts w:cs="Times New Roman"/>
        </w:rPr>
        <w:t>Extreme (Red)</w:t>
      </w:r>
    </w:p>
    <w:p w14:paraId="43B1E5DE" w14:textId="77777777" w:rsidR="00CE32BC" w:rsidRPr="00A31FCB" w:rsidRDefault="00CE32BC" w:rsidP="00C17DA6">
      <w:pPr>
        <w:pStyle w:val="ListParagraph"/>
        <w:numPr>
          <w:ilvl w:val="1"/>
          <w:numId w:val="17"/>
        </w:numPr>
        <w:spacing w:before="0" w:after="160" w:line="259" w:lineRule="auto"/>
        <w:jc w:val="left"/>
        <w:rPr>
          <w:rFonts w:cs="Times New Roman"/>
        </w:rPr>
      </w:pPr>
      <w:r w:rsidRPr="00A31FCB">
        <w:rPr>
          <w:rFonts w:cs="Times New Roman"/>
        </w:rPr>
        <w:t>Severe (Orange)</w:t>
      </w:r>
    </w:p>
    <w:p w14:paraId="1ACC5316" w14:textId="77777777" w:rsidR="00CE32BC" w:rsidRPr="00A31FCB" w:rsidRDefault="00CE32BC" w:rsidP="00C17DA6">
      <w:pPr>
        <w:pStyle w:val="ListParagraph"/>
        <w:numPr>
          <w:ilvl w:val="1"/>
          <w:numId w:val="17"/>
        </w:numPr>
        <w:spacing w:before="0" w:after="160" w:line="259" w:lineRule="auto"/>
        <w:jc w:val="left"/>
        <w:rPr>
          <w:rFonts w:cs="Times New Roman"/>
        </w:rPr>
      </w:pPr>
      <w:r w:rsidRPr="00A31FCB">
        <w:rPr>
          <w:rFonts w:cs="Times New Roman"/>
        </w:rPr>
        <w:t>Moderate (Yellow)</w:t>
      </w:r>
    </w:p>
    <w:p w14:paraId="2B9C39E0" w14:textId="77777777" w:rsidR="00CE32BC" w:rsidRPr="00A31FCB" w:rsidRDefault="00CE32BC" w:rsidP="00C17DA6">
      <w:pPr>
        <w:pStyle w:val="ListParagraph"/>
        <w:numPr>
          <w:ilvl w:val="1"/>
          <w:numId w:val="17"/>
        </w:numPr>
        <w:spacing w:before="0" w:after="160" w:line="259" w:lineRule="auto"/>
        <w:jc w:val="left"/>
        <w:rPr>
          <w:rFonts w:cs="Times New Roman"/>
        </w:rPr>
      </w:pPr>
      <w:r w:rsidRPr="00A31FCB">
        <w:rPr>
          <w:rFonts w:cs="Times New Roman"/>
        </w:rPr>
        <w:t>Minor (Green)</w:t>
      </w:r>
    </w:p>
    <w:p w14:paraId="236519C6" w14:textId="77777777" w:rsidR="00CE32BC" w:rsidRPr="00DC6B39" w:rsidRDefault="00CE32BC" w:rsidP="00CE32BC">
      <w:pPr>
        <w:spacing w:after="160" w:line="259" w:lineRule="auto"/>
        <w:rPr>
          <w:rFonts w:cs="Times New Roman"/>
        </w:rPr>
      </w:pPr>
    </w:p>
    <w:p w14:paraId="789A7AC5" w14:textId="77777777" w:rsidR="00CE32BC" w:rsidRPr="00A31FCB" w:rsidRDefault="00CE32BC" w:rsidP="00CE32BC">
      <w:pPr>
        <w:spacing w:after="160" w:line="259" w:lineRule="auto"/>
        <w:rPr>
          <w:rFonts w:cs="Times New Roman"/>
        </w:rPr>
      </w:pPr>
    </w:p>
    <w:p w14:paraId="1DFBBCCA" w14:textId="77777777" w:rsidR="00A31FCB" w:rsidRPr="00A31FCB" w:rsidRDefault="00A31FCB" w:rsidP="00CE32BC">
      <w:pPr>
        <w:spacing w:after="160" w:line="259" w:lineRule="auto"/>
        <w:rPr>
          <w:rFonts w:cs="Times New Roman"/>
        </w:rPr>
      </w:pPr>
    </w:p>
    <w:p w14:paraId="027CC410" w14:textId="77777777" w:rsidR="00A31FCB" w:rsidRPr="00DC6B39" w:rsidRDefault="00A31FCB" w:rsidP="00CE32BC">
      <w:pPr>
        <w:spacing w:after="160" w:line="259" w:lineRule="auto"/>
        <w:rPr>
          <w:rFonts w:cs="Times New Roman"/>
        </w:rPr>
      </w:pPr>
    </w:p>
    <w:p w14:paraId="0E03E351" w14:textId="5EBD10D9" w:rsidR="00CE32BC" w:rsidRPr="00DC6B39" w:rsidRDefault="00CE32BC" w:rsidP="00CE32BC">
      <w:pPr>
        <w:spacing w:after="160" w:line="259" w:lineRule="auto"/>
        <w:rPr>
          <w:rFonts w:cs="Times New Roman"/>
        </w:rPr>
      </w:pPr>
      <w:r w:rsidRPr="00A31FCB">
        <w:rPr>
          <w:rFonts w:cs="Times New Roman"/>
          <w:b/>
          <w:bCs/>
        </w:rPr>
        <w:t>3</w:t>
      </w:r>
      <w:r w:rsidRPr="00DC6B39">
        <w:rPr>
          <w:rFonts w:cs="Times New Roman"/>
          <w:b/>
          <w:bCs/>
        </w:rPr>
        <w:t>. Screen Implementation Details</w:t>
      </w:r>
    </w:p>
    <w:p w14:paraId="5DF11BDC" w14:textId="4D710198" w:rsidR="00CE32BC" w:rsidRPr="00DC6B39" w:rsidRDefault="00CE32BC" w:rsidP="00CE32BC">
      <w:pPr>
        <w:spacing w:after="160" w:line="259" w:lineRule="auto"/>
        <w:rPr>
          <w:rFonts w:cs="Times New Roman"/>
        </w:rPr>
      </w:pPr>
      <w:r w:rsidRPr="00A31FCB">
        <w:rPr>
          <w:rFonts w:cs="Times New Roman"/>
          <w:b/>
          <w:bCs/>
        </w:rPr>
        <w:t>3</w:t>
      </w:r>
      <w:r w:rsidRPr="00DC6B39">
        <w:rPr>
          <w:rFonts w:cs="Times New Roman"/>
          <w:b/>
          <w:bCs/>
        </w:rPr>
        <w:t>.1 Authentication Screens</w:t>
      </w:r>
    </w:p>
    <w:p w14:paraId="05C6A08A" w14:textId="77777777" w:rsidR="00CE32BC" w:rsidRPr="00DC6B39" w:rsidRDefault="00CE32BC" w:rsidP="00CE32BC">
      <w:pPr>
        <w:spacing w:after="160" w:line="259" w:lineRule="auto"/>
        <w:rPr>
          <w:rFonts w:cs="Times New Roman"/>
        </w:rPr>
      </w:pPr>
      <w:r w:rsidRPr="00DC6B39">
        <w:rPr>
          <w:rFonts w:cs="Times New Roman"/>
          <w:b/>
          <w:bCs/>
        </w:rPr>
        <w:t>SplashScreen.js</w:t>
      </w:r>
    </w:p>
    <w:p w14:paraId="30098AE7" w14:textId="77777777" w:rsidR="00CE32BC" w:rsidRPr="00DC6B39" w:rsidRDefault="00CE32BC" w:rsidP="00CE32BC">
      <w:pPr>
        <w:spacing w:after="160" w:line="259" w:lineRule="auto"/>
        <w:rPr>
          <w:rFonts w:cs="Times New Roman"/>
        </w:rPr>
      </w:pPr>
      <w:r w:rsidRPr="00DC6B39">
        <w:rPr>
          <w:rFonts w:cs="Times New Roman"/>
          <w:b/>
          <w:bCs/>
        </w:rPr>
        <w:t>Purpose:</w:t>
      </w:r>
      <w:r w:rsidRPr="00DC6B39">
        <w:rPr>
          <w:rFonts w:cs="Times New Roman"/>
        </w:rPr>
        <w:t xml:space="preserve"> App loading screen with branding</w:t>
      </w:r>
    </w:p>
    <w:p w14:paraId="79227F4E" w14:textId="77777777" w:rsidR="00CE32BC" w:rsidRPr="00DC6B39" w:rsidRDefault="00CE32BC" w:rsidP="00CE32BC">
      <w:pPr>
        <w:spacing w:after="160" w:line="259" w:lineRule="auto"/>
        <w:rPr>
          <w:rFonts w:cs="Times New Roman"/>
        </w:rPr>
      </w:pPr>
      <w:r w:rsidRPr="00DC6B39">
        <w:rPr>
          <w:rFonts w:cs="Times New Roman"/>
          <w:b/>
          <w:bCs/>
        </w:rPr>
        <w:t>Duration:</w:t>
      </w:r>
      <w:r w:rsidRPr="00A31FCB">
        <w:rPr>
          <w:rFonts w:cs="Times New Roman"/>
          <w:b/>
          <w:bCs/>
        </w:rPr>
        <w:t xml:space="preserve"> </w:t>
      </w:r>
      <w:r w:rsidRPr="00DC6B39">
        <w:rPr>
          <w:rFonts w:cs="Times New Roman"/>
        </w:rPr>
        <w:t xml:space="preserve"> 2-3 seconds</w:t>
      </w:r>
    </w:p>
    <w:p w14:paraId="3B7AC6CD" w14:textId="77777777" w:rsidR="00CE32BC" w:rsidRPr="00DC6B39" w:rsidRDefault="00CE32BC" w:rsidP="00CE32BC">
      <w:pPr>
        <w:spacing w:after="160" w:line="259" w:lineRule="auto"/>
        <w:rPr>
          <w:rFonts w:cs="Times New Roman"/>
        </w:rPr>
      </w:pPr>
      <w:r w:rsidRPr="00DC6B39">
        <w:rPr>
          <w:rFonts w:cs="Times New Roman"/>
          <w:b/>
          <w:bCs/>
        </w:rPr>
        <w:t>Content:</w:t>
      </w:r>
    </w:p>
    <w:p w14:paraId="70297CDD" w14:textId="77777777" w:rsidR="00CE32BC" w:rsidRPr="00A31FCB" w:rsidRDefault="00CE32BC" w:rsidP="00C17DA6">
      <w:pPr>
        <w:pStyle w:val="ListParagraph"/>
        <w:numPr>
          <w:ilvl w:val="1"/>
          <w:numId w:val="18"/>
        </w:numPr>
        <w:spacing w:before="0" w:after="160" w:line="259" w:lineRule="auto"/>
        <w:jc w:val="left"/>
        <w:rPr>
          <w:rFonts w:cs="Times New Roman"/>
        </w:rPr>
      </w:pPr>
      <w:r w:rsidRPr="00A31FCB">
        <w:rPr>
          <w:rFonts w:cs="Times New Roman"/>
        </w:rPr>
        <w:t>Weather Driver logo</w:t>
      </w:r>
    </w:p>
    <w:p w14:paraId="02A814B0" w14:textId="77777777" w:rsidR="00CE32BC" w:rsidRPr="00A31FCB" w:rsidRDefault="00CE32BC" w:rsidP="00C17DA6">
      <w:pPr>
        <w:pStyle w:val="ListParagraph"/>
        <w:numPr>
          <w:ilvl w:val="1"/>
          <w:numId w:val="18"/>
        </w:numPr>
        <w:spacing w:before="0" w:after="160" w:line="259" w:lineRule="auto"/>
        <w:jc w:val="left"/>
        <w:rPr>
          <w:rFonts w:cs="Times New Roman"/>
        </w:rPr>
      </w:pPr>
      <w:r w:rsidRPr="00A31FCB">
        <w:rPr>
          <w:rFonts w:cs="Times New Roman"/>
        </w:rPr>
        <w:t>Cloud imagery</w:t>
      </w:r>
    </w:p>
    <w:p w14:paraId="052E54B8" w14:textId="77777777" w:rsidR="00CE32BC" w:rsidRPr="00A31FCB" w:rsidRDefault="00CE32BC" w:rsidP="00C17DA6">
      <w:pPr>
        <w:pStyle w:val="ListParagraph"/>
        <w:numPr>
          <w:ilvl w:val="1"/>
          <w:numId w:val="18"/>
        </w:numPr>
        <w:spacing w:before="0" w:after="160" w:line="259" w:lineRule="auto"/>
        <w:jc w:val="left"/>
        <w:rPr>
          <w:rFonts w:cs="Times New Roman"/>
        </w:rPr>
      </w:pPr>
      <w:r w:rsidRPr="00A31FCB">
        <w:rPr>
          <w:rFonts w:cs="Times New Roman"/>
        </w:rPr>
        <w:t>Loading indicator</w:t>
      </w:r>
    </w:p>
    <w:p w14:paraId="5D74D3D6" w14:textId="77777777" w:rsidR="00CE32BC" w:rsidRPr="00DC6B39" w:rsidRDefault="00CE32BC" w:rsidP="00CE32BC">
      <w:pPr>
        <w:spacing w:after="160" w:line="259" w:lineRule="auto"/>
        <w:rPr>
          <w:rFonts w:cs="Times New Roman"/>
        </w:rPr>
      </w:pPr>
    </w:p>
    <w:p w14:paraId="65EFA407" w14:textId="77777777" w:rsidR="00CE32BC" w:rsidRPr="00DC6B39" w:rsidRDefault="00CE32BC" w:rsidP="00CE32BC">
      <w:pPr>
        <w:spacing w:after="160" w:line="259" w:lineRule="auto"/>
        <w:rPr>
          <w:rFonts w:cs="Times New Roman"/>
        </w:rPr>
      </w:pPr>
      <w:r w:rsidRPr="00DC6B39">
        <w:rPr>
          <w:rFonts w:cs="Times New Roman"/>
          <w:b/>
          <w:bCs/>
        </w:rPr>
        <w:t>Navigation Flow:</w:t>
      </w:r>
    </w:p>
    <w:p w14:paraId="357495A8" w14:textId="77777777" w:rsidR="00CE32BC" w:rsidRPr="00DC6B39" w:rsidRDefault="00CE32BC" w:rsidP="00CE32BC">
      <w:pPr>
        <w:spacing w:after="160" w:line="259" w:lineRule="auto"/>
        <w:rPr>
          <w:rFonts w:cs="Times New Roman"/>
        </w:rPr>
      </w:pPr>
      <w:r w:rsidRPr="00DC6B39">
        <w:rPr>
          <w:rFonts w:cs="Times New Roman"/>
        </w:rPr>
        <w:t>SplashScreen → OnboardingScreen (first launch)</w:t>
      </w:r>
    </w:p>
    <w:p w14:paraId="549E2433" w14:textId="77777777" w:rsidR="00CE32BC" w:rsidRPr="00DC6B39" w:rsidRDefault="00CE32BC" w:rsidP="00CE32BC">
      <w:pPr>
        <w:spacing w:after="160" w:line="259" w:lineRule="auto"/>
        <w:rPr>
          <w:rFonts w:cs="Times New Roman"/>
        </w:rPr>
      </w:pPr>
      <w:r w:rsidRPr="00DC6B39">
        <w:rPr>
          <w:rFonts w:cs="Times New Roman"/>
        </w:rPr>
        <w:t>             → SignInScreen (returning user)</w:t>
      </w:r>
    </w:p>
    <w:p w14:paraId="51DF8E05" w14:textId="77777777" w:rsidR="00CE32BC" w:rsidRPr="00DC6B39" w:rsidRDefault="00CE32BC" w:rsidP="00CE32BC">
      <w:pPr>
        <w:spacing w:after="160" w:line="259" w:lineRule="auto"/>
        <w:rPr>
          <w:rFonts w:cs="Times New Roman"/>
        </w:rPr>
      </w:pPr>
    </w:p>
    <w:p w14:paraId="08583953" w14:textId="77777777" w:rsidR="00CE32BC" w:rsidRPr="00DC6B39" w:rsidRDefault="00CE32BC" w:rsidP="00CE32BC">
      <w:pPr>
        <w:spacing w:after="160" w:line="259" w:lineRule="auto"/>
        <w:rPr>
          <w:rFonts w:cs="Times New Roman"/>
        </w:rPr>
      </w:pPr>
    </w:p>
    <w:p w14:paraId="3B9BE105" w14:textId="77777777" w:rsidR="00CE32BC" w:rsidRPr="00DC6B39" w:rsidRDefault="00CE32BC" w:rsidP="00CE32BC">
      <w:pPr>
        <w:spacing w:after="160" w:line="259" w:lineRule="auto"/>
        <w:rPr>
          <w:rFonts w:cs="Times New Roman"/>
        </w:rPr>
      </w:pPr>
      <w:r w:rsidRPr="00DC6B39">
        <w:rPr>
          <w:rFonts w:cs="Times New Roman"/>
          <w:b/>
          <w:bCs/>
        </w:rPr>
        <w:t>SignInScreen.js</w:t>
      </w:r>
    </w:p>
    <w:p w14:paraId="66145BAC" w14:textId="77777777" w:rsidR="00CE32BC" w:rsidRPr="00DC6B39" w:rsidRDefault="00CE32BC" w:rsidP="00CE32BC">
      <w:pPr>
        <w:spacing w:after="160" w:line="259" w:lineRule="auto"/>
        <w:rPr>
          <w:rFonts w:cs="Times New Roman"/>
        </w:rPr>
      </w:pPr>
      <w:r w:rsidRPr="00DC6B39">
        <w:rPr>
          <w:rFonts w:cs="Times New Roman"/>
          <w:b/>
          <w:bCs/>
        </w:rPr>
        <w:lastRenderedPageBreak/>
        <w:t>Purpose</w:t>
      </w:r>
      <w:r w:rsidRPr="00A31FCB">
        <w:rPr>
          <w:rFonts w:cs="Times New Roman"/>
          <w:b/>
          <w:bCs/>
        </w:rPr>
        <w:t>:</w:t>
      </w:r>
      <w:r w:rsidRPr="00DC6B39">
        <w:rPr>
          <w:rFonts w:cs="Times New Roman"/>
        </w:rPr>
        <w:t xml:space="preserve"> User login</w:t>
      </w:r>
    </w:p>
    <w:p w14:paraId="360DD40A" w14:textId="77777777" w:rsidR="00CE32BC" w:rsidRPr="00DC6B39" w:rsidRDefault="00CE32BC" w:rsidP="00CE32BC">
      <w:pPr>
        <w:spacing w:after="160" w:line="259" w:lineRule="auto"/>
        <w:rPr>
          <w:rFonts w:cs="Times New Roman"/>
        </w:rPr>
      </w:pPr>
      <w:r w:rsidRPr="00DC6B39">
        <w:rPr>
          <w:rFonts w:cs="Times New Roman"/>
          <w:b/>
          <w:bCs/>
        </w:rPr>
        <w:t>Form Fields:</w:t>
      </w:r>
    </w:p>
    <w:p w14:paraId="4B8C5574" w14:textId="77777777" w:rsidR="00CE32BC" w:rsidRPr="00A31FCB" w:rsidRDefault="00CE32BC" w:rsidP="00C17DA6">
      <w:pPr>
        <w:pStyle w:val="ListParagraph"/>
        <w:numPr>
          <w:ilvl w:val="1"/>
          <w:numId w:val="19"/>
        </w:numPr>
        <w:spacing w:before="0" w:after="160" w:line="259" w:lineRule="auto"/>
        <w:jc w:val="left"/>
        <w:rPr>
          <w:rFonts w:cs="Times New Roman"/>
        </w:rPr>
      </w:pPr>
      <w:r w:rsidRPr="00A31FCB">
        <w:rPr>
          <w:rFonts w:cs="Times New Roman"/>
        </w:rPr>
        <w:t>Email (WDInput with email keyboard)</w:t>
      </w:r>
    </w:p>
    <w:p w14:paraId="61B72A77" w14:textId="77777777" w:rsidR="00CE32BC" w:rsidRPr="00A31FCB" w:rsidRDefault="00CE32BC" w:rsidP="00C17DA6">
      <w:pPr>
        <w:pStyle w:val="ListParagraph"/>
        <w:numPr>
          <w:ilvl w:val="1"/>
          <w:numId w:val="19"/>
        </w:numPr>
        <w:spacing w:before="0" w:after="160" w:line="259" w:lineRule="auto"/>
        <w:jc w:val="left"/>
        <w:rPr>
          <w:rFonts w:cs="Times New Roman"/>
        </w:rPr>
      </w:pPr>
      <w:r w:rsidRPr="00A31FCB">
        <w:rPr>
          <w:rFonts w:cs="Times New Roman"/>
        </w:rPr>
        <w:t>Password (WDInput with secure entry and toggle)</w:t>
      </w:r>
    </w:p>
    <w:p w14:paraId="4AE50394" w14:textId="77777777" w:rsidR="00CE32BC" w:rsidRPr="00DC6B39" w:rsidRDefault="00CE32BC" w:rsidP="00CE32BC">
      <w:pPr>
        <w:spacing w:after="160" w:line="259" w:lineRule="auto"/>
        <w:rPr>
          <w:rFonts w:cs="Times New Roman"/>
        </w:rPr>
      </w:pPr>
    </w:p>
    <w:p w14:paraId="4EC71144" w14:textId="77777777" w:rsidR="00CE32BC" w:rsidRPr="00DC6B39" w:rsidRDefault="00CE32BC" w:rsidP="00CE32BC">
      <w:pPr>
        <w:spacing w:after="160" w:line="259" w:lineRule="auto"/>
        <w:rPr>
          <w:rFonts w:cs="Times New Roman"/>
        </w:rPr>
      </w:pPr>
      <w:r w:rsidRPr="00DC6B39">
        <w:rPr>
          <w:rFonts w:cs="Times New Roman"/>
          <w:b/>
          <w:bCs/>
        </w:rPr>
        <w:t>Validation:</w:t>
      </w:r>
    </w:p>
    <w:p w14:paraId="45EE4900" w14:textId="77777777" w:rsidR="00CE32BC" w:rsidRPr="00A31FCB" w:rsidRDefault="00CE32BC" w:rsidP="00C17DA6">
      <w:pPr>
        <w:pStyle w:val="ListParagraph"/>
        <w:numPr>
          <w:ilvl w:val="1"/>
          <w:numId w:val="20"/>
        </w:numPr>
        <w:spacing w:before="0" w:after="160" w:line="259" w:lineRule="auto"/>
        <w:jc w:val="left"/>
        <w:rPr>
          <w:rFonts w:cs="Times New Roman"/>
        </w:rPr>
      </w:pPr>
      <w:r w:rsidRPr="00A31FCB">
        <w:rPr>
          <w:rFonts w:cs="Times New Roman"/>
        </w:rPr>
        <w:t>Email format check</w:t>
      </w:r>
    </w:p>
    <w:p w14:paraId="61736309" w14:textId="77777777" w:rsidR="00CE32BC" w:rsidRPr="00A31FCB" w:rsidRDefault="00CE32BC" w:rsidP="00C17DA6">
      <w:pPr>
        <w:pStyle w:val="ListParagraph"/>
        <w:numPr>
          <w:ilvl w:val="1"/>
          <w:numId w:val="20"/>
        </w:numPr>
        <w:spacing w:before="0" w:after="160" w:line="259" w:lineRule="auto"/>
        <w:jc w:val="left"/>
        <w:rPr>
          <w:rFonts w:cs="Times New Roman"/>
        </w:rPr>
      </w:pPr>
      <w:r w:rsidRPr="00A31FCB">
        <w:rPr>
          <w:rFonts w:cs="Times New Roman"/>
        </w:rPr>
        <w:t>Password minimum length</w:t>
      </w:r>
    </w:p>
    <w:p w14:paraId="22AB288A" w14:textId="77777777" w:rsidR="00CE32BC" w:rsidRPr="00A31FCB" w:rsidRDefault="00CE32BC" w:rsidP="00C17DA6">
      <w:pPr>
        <w:pStyle w:val="ListParagraph"/>
        <w:numPr>
          <w:ilvl w:val="1"/>
          <w:numId w:val="20"/>
        </w:numPr>
        <w:spacing w:before="0" w:after="160" w:line="259" w:lineRule="auto"/>
        <w:jc w:val="left"/>
        <w:rPr>
          <w:rFonts w:cs="Times New Roman"/>
        </w:rPr>
      </w:pPr>
      <w:r w:rsidRPr="00A31FCB">
        <w:rPr>
          <w:rFonts w:cs="Times New Roman"/>
        </w:rPr>
        <w:t>Required field validation</w:t>
      </w:r>
    </w:p>
    <w:p w14:paraId="1B3EE890" w14:textId="77777777" w:rsidR="00CE32BC" w:rsidRPr="00A31FCB" w:rsidRDefault="00CE32BC" w:rsidP="00C17DA6">
      <w:pPr>
        <w:pStyle w:val="ListParagraph"/>
        <w:numPr>
          <w:ilvl w:val="1"/>
          <w:numId w:val="20"/>
        </w:numPr>
        <w:spacing w:before="0" w:after="160" w:line="259" w:lineRule="auto"/>
        <w:jc w:val="left"/>
        <w:rPr>
          <w:rFonts w:cs="Times New Roman"/>
        </w:rPr>
      </w:pPr>
      <w:r w:rsidRPr="00A31FCB">
        <w:rPr>
          <w:rFonts w:cs="Times New Roman"/>
        </w:rPr>
        <w:t>Real-time error messages</w:t>
      </w:r>
    </w:p>
    <w:p w14:paraId="576C9927" w14:textId="77777777" w:rsidR="00CE32BC" w:rsidRPr="00DC6B39" w:rsidRDefault="00CE32BC" w:rsidP="00CE32BC">
      <w:pPr>
        <w:spacing w:after="160" w:line="259" w:lineRule="auto"/>
        <w:rPr>
          <w:rFonts w:cs="Times New Roman"/>
        </w:rPr>
      </w:pPr>
    </w:p>
    <w:p w14:paraId="7C3C59E3" w14:textId="77777777" w:rsidR="00CE32BC" w:rsidRPr="00DC6B39" w:rsidRDefault="00CE32BC" w:rsidP="00CE32BC">
      <w:pPr>
        <w:spacing w:after="160" w:line="259" w:lineRule="auto"/>
        <w:rPr>
          <w:rFonts w:cs="Times New Roman"/>
        </w:rPr>
      </w:pPr>
      <w:r w:rsidRPr="00DC6B39">
        <w:rPr>
          <w:rFonts w:cs="Times New Roman"/>
          <w:b/>
          <w:bCs/>
        </w:rPr>
        <w:t>Actions:</w:t>
      </w:r>
    </w:p>
    <w:p w14:paraId="325148CF" w14:textId="77777777" w:rsidR="00CE32BC" w:rsidRPr="00A31FCB" w:rsidRDefault="00CE32BC" w:rsidP="00C17DA6">
      <w:pPr>
        <w:pStyle w:val="ListParagraph"/>
        <w:numPr>
          <w:ilvl w:val="1"/>
          <w:numId w:val="21"/>
        </w:numPr>
        <w:spacing w:before="0" w:after="160" w:line="259" w:lineRule="auto"/>
        <w:jc w:val="left"/>
        <w:rPr>
          <w:rFonts w:cs="Times New Roman"/>
        </w:rPr>
      </w:pPr>
      <w:r w:rsidRPr="00A31FCB">
        <w:rPr>
          <w:rFonts w:cs="Times New Roman"/>
        </w:rPr>
        <w:t>Sign In button → Navigate to MainTabs</w:t>
      </w:r>
    </w:p>
    <w:p w14:paraId="7363040A" w14:textId="77777777" w:rsidR="00CE32BC" w:rsidRPr="00A31FCB" w:rsidRDefault="00CE32BC" w:rsidP="00C17DA6">
      <w:pPr>
        <w:pStyle w:val="ListParagraph"/>
        <w:numPr>
          <w:ilvl w:val="1"/>
          <w:numId w:val="21"/>
        </w:numPr>
        <w:spacing w:before="0" w:after="160" w:line="259" w:lineRule="auto"/>
        <w:jc w:val="left"/>
        <w:rPr>
          <w:rFonts w:cs="Times New Roman"/>
        </w:rPr>
      </w:pPr>
      <w:r w:rsidRPr="00A31FCB">
        <w:rPr>
          <w:rFonts w:cs="Times New Roman"/>
        </w:rPr>
        <w:t>Forgot Password link → ForgotPasswordScreen</w:t>
      </w:r>
    </w:p>
    <w:p w14:paraId="389EE17A" w14:textId="77777777" w:rsidR="00CE32BC" w:rsidRPr="00A31FCB" w:rsidRDefault="00CE32BC" w:rsidP="00C17DA6">
      <w:pPr>
        <w:pStyle w:val="ListParagraph"/>
        <w:numPr>
          <w:ilvl w:val="1"/>
          <w:numId w:val="21"/>
        </w:numPr>
        <w:spacing w:before="0" w:after="160" w:line="259" w:lineRule="auto"/>
        <w:jc w:val="left"/>
        <w:rPr>
          <w:rFonts w:cs="Times New Roman"/>
        </w:rPr>
      </w:pPr>
      <w:r w:rsidRPr="00A31FCB">
        <w:rPr>
          <w:rFonts w:cs="Times New Roman"/>
        </w:rPr>
        <w:t>Sign Up link → SignupScreen</w:t>
      </w:r>
    </w:p>
    <w:p w14:paraId="423CEA40" w14:textId="77777777" w:rsidR="00CE32BC" w:rsidRPr="00A31FCB" w:rsidRDefault="00CE32BC" w:rsidP="00C17DA6">
      <w:pPr>
        <w:pStyle w:val="ListParagraph"/>
        <w:numPr>
          <w:ilvl w:val="1"/>
          <w:numId w:val="21"/>
        </w:numPr>
        <w:spacing w:before="0" w:after="160" w:line="259" w:lineRule="auto"/>
        <w:jc w:val="left"/>
        <w:rPr>
          <w:rFonts w:cs="Times New Roman"/>
        </w:rPr>
      </w:pPr>
      <w:r w:rsidRPr="00A31FCB">
        <w:rPr>
          <w:rFonts w:cs="Times New Roman"/>
        </w:rPr>
        <w:t>"Remember me" checkbox</w:t>
      </w:r>
    </w:p>
    <w:p w14:paraId="35F3666D" w14:textId="77777777" w:rsidR="00CE32BC" w:rsidRPr="00DC6B39" w:rsidRDefault="00CE32BC" w:rsidP="00CE32BC">
      <w:pPr>
        <w:spacing w:after="160" w:line="259" w:lineRule="auto"/>
        <w:rPr>
          <w:rFonts w:cs="Times New Roman"/>
        </w:rPr>
      </w:pPr>
    </w:p>
    <w:p w14:paraId="55AD40E2" w14:textId="77777777" w:rsidR="00CE32BC" w:rsidRPr="00DC6B39" w:rsidRDefault="00CE32BC" w:rsidP="00CE32BC">
      <w:pPr>
        <w:spacing w:after="160" w:line="259" w:lineRule="auto"/>
        <w:rPr>
          <w:rFonts w:cs="Times New Roman"/>
        </w:rPr>
      </w:pPr>
      <w:r w:rsidRPr="00DC6B39">
        <w:rPr>
          <w:rFonts w:cs="Times New Roman"/>
          <w:b/>
          <w:bCs/>
        </w:rPr>
        <w:t>Code Pattern:</w:t>
      </w:r>
    </w:p>
    <w:p w14:paraId="729EFD68" w14:textId="77777777" w:rsidR="00CE32BC" w:rsidRPr="00DC6B39" w:rsidRDefault="00CE32BC" w:rsidP="00CE32BC">
      <w:pPr>
        <w:spacing w:after="160" w:line="259" w:lineRule="auto"/>
        <w:rPr>
          <w:rFonts w:cs="Times New Roman"/>
        </w:rPr>
      </w:pPr>
      <w:r w:rsidRPr="00DC6B39">
        <w:rPr>
          <w:rFonts w:cs="Times New Roman"/>
        </w:rPr>
        <w:t>javascript</w:t>
      </w:r>
    </w:p>
    <w:p w14:paraId="586C80C8" w14:textId="77777777" w:rsidR="00CE32BC" w:rsidRPr="00DC6B39" w:rsidRDefault="00CE32BC" w:rsidP="00CE32BC">
      <w:pPr>
        <w:spacing w:after="160" w:line="259" w:lineRule="auto"/>
        <w:rPr>
          <w:rFonts w:cs="Times New Roman"/>
        </w:rPr>
      </w:pPr>
      <w:r w:rsidRPr="00DC6B39">
        <w:rPr>
          <w:rFonts w:cs="Times New Roman"/>
        </w:rPr>
        <w:t>const [email, setEmail] = useState("");</w:t>
      </w:r>
    </w:p>
    <w:p w14:paraId="55955830" w14:textId="77777777" w:rsidR="00CE32BC" w:rsidRPr="00DC6B39" w:rsidRDefault="00CE32BC" w:rsidP="00CE32BC">
      <w:pPr>
        <w:spacing w:after="160" w:line="259" w:lineRule="auto"/>
        <w:rPr>
          <w:rFonts w:cs="Times New Roman"/>
        </w:rPr>
      </w:pPr>
      <w:r w:rsidRPr="00DC6B39">
        <w:rPr>
          <w:rFonts w:cs="Times New Roman"/>
        </w:rPr>
        <w:t>const [password, setPassword] = useState("");</w:t>
      </w:r>
    </w:p>
    <w:p w14:paraId="5D6519FA" w14:textId="77777777" w:rsidR="00CE32BC" w:rsidRPr="00DC6B39" w:rsidRDefault="00CE32BC" w:rsidP="00CE32BC">
      <w:pPr>
        <w:spacing w:after="160" w:line="259" w:lineRule="auto"/>
        <w:rPr>
          <w:rFonts w:cs="Times New Roman"/>
        </w:rPr>
      </w:pPr>
      <w:r w:rsidRPr="00DC6B39">
        <w:rPr>
          <w:rFonts w:cs="Times New Roman"/>
        </w:rPr>
        <w:t>const [emailError, setEmailError] = useState("");</w:t>
      </w:r>
    </w:p>
    <w:p w14:paraId="0AA28548" w14:textId="77777777" w:rsidR="00CE32BC" w:rsidRPr="00DC6B39" w:rsidRDefault="00CE32BC" w:rsidP="00CE32BC">
      <w:pPr>
        <w:spacing w:after="160" w:line="259" w:lineRule="auto"/>
        <w:rPr>
          <w:rFonts w:cs="Times New Roman"/>
        </w:rPr>
      </w:pPr>
      <w:r w:rsidRPr="00DC6B39">
        <w:rPr>
          <w:rFonts w:cs="Times New Roman"/>
        </w:rPr>
        <w:t>const [passwordError, setPasswordError] = useState("");</w:t>
      </w:r>
    </w:p>
    <w:p w14:paraId="17DFDF7E" w14:textId="77777777" w:rsidR="00CE32BC" w:rsidRPr="00DC6B39" w:rsidRDefault="00CE32BC" w:rsidP="00CE32BC">
      <w:pPr>
        <w:spacing w:after="160" w:line="259" w:lineRule="auto"/>
        <w:rPr>
          <w:rFonts w:cs="Times New Roman"/>
        </w:rPr>
      </w:pPr>
    </w:p>
    <w:p w14:paraId="028DB16E" w14:textId="77777777" w:rsidR="00CE32BC" w:rsidRPr="00DC6B39" w:rsidRDefault="00CE32BC" w:rsidP="00CE32BC">
      <w:pPr>
        <w:spacing w:after="160" w:line="259" w:lineRule="auto"/>
        <w:rPr>
          <w:rFonts w:cs="Times New Roman"/>
        </w:rPr>
      </w:pPr>
      <w:r w:rsidRPr="00DC6B39">
        <w:rPr>
          <w:rFonts w:cs="Times New Roman"/>
        </w:rPr>
        <w:t>const validateEmail = (email) =&gt; {</w:t>
      </w:r>
    </w:p>
    <w:p w14:paraId="10DC7579" w14:textId="77777777" w:rsidR="00CE32BC" w:rsidRPr="00DC6B39" w:rsidRDefault="00CE32BC" w:rsidP="00CE32BC">
      <w:pPr>
        <w:spacing w:after="160" w:line="259" w:lineRule="auto"/>
        <w:rPr>
          <w:rFonts w:cs="Times New Roman"/>
        </w:rPr>
      </w:pPr>
      <w:r w:rsidRPr="00DC6B39">
        <w:rPr>
          <w:rFonts w:cs="Times New Roman"/>
        </w:rPr>
        <w:t>  const re = /^[^\s@]+@[^\s@]+\.[^\s@]+$/;</w:t>
      </w:r>
    </w:p>
    <w:p w14:paraId="74935263" w14:textId="77777777" w:rsidR="00CE32BC" w:rsidRPr="00DC6B39" w:rsidRDefault="00CE32BC" w:rsidP="00CE32BC">
      <w:pPr>
        <w:spacing w:after="160" w:line="259" w:lineRule="auto"/>
        <w:rPr>
          <w:rFonts w:cs="Times New Roman"/>
        </w:rPr>
      </w:pPr>
      <w:r w:rsidRPr="00DC6B39">
        <w:rPr>
          <w:rFonts w:cs="Times New Roman"/>
        </w:rPr>
        <w:t>  return re.test(email);</w:t>
      </w:r>
    </w:p>
    <w:p w14:paraId="52CC8FFB" w14:textId="77777777" w:rsidR="00CE32BC" w:rsidRPr="00DC6B39" w:rsidRDefault="00CE32BC" w:rsidP="00CE32BC">
      <w:pPr>
        <w:spacing w:after="160" w:line="259" w:lineRule="auto"/>
        <w:rPr>
          <w:rFonts w:cs="Times New Roman"/>
        </w:rPr>
      </w:pPr>
      <w:r w:rsidRPr="00DC6B39">
        <w:rPr>
          <w:rFonts w:cs="Times New Roman"/>
        </w:rPr>
        <w:t>};</w:t>
      </w:r>
    </w:p>
    <w:p w14:paraId="0CBC7F4E" w14:textId="77777777" w:rsidR="00CE32BC" w:rsidRPr="00DC6B39" w:rsidRDefault="00CE32BC" w:rsidP="00CE32BC">
      <w:pPr>
        <w:spacing w:after="160" w:line="259" w:lineRule="auto"/>
        <w:rPr>
          <w:rFonts w:cs="Times New Roman"/>
        </w:rPr>
      </w:pPr>
    </w:p>
    <w:p w14:paraId="366C9520" w14:textId="77777777" w:rsidR="00CE32BC" w:rsidRPr="00DC6B39" w:rsidRDefault="00CE32BC" w:rsidP="00CE32BC">
      <w:pPr>
        <w:spacing w:after="160" w:line="259" w:lineRule="auto"/>
        <w:rPr>
          <w:rFonts w:cs="Times New Roman"/>
        </w:rPr>
      </w:pPr>
      <w:r w:rsidRPr="00DC6B39">
        <w:rPr>
          <w:rFonts w:cs="Times New Roman"/>
        </w:rPr>
        <w:lastRenderedPageBreak/>
        <w:t>const handleSignIn = () =&gt; {</w:t>
      </w:r>
    </w:p>
    <w:p w14:paraId="7EA1B288" w14:textId="77777777" w:rsidR="00CE32BC" w:rsidRPr="00DC6B39" w:rsidRDefault="00CE32BC" w:rsidP="00CE32BC">
      <w:pPr>
        <w:spacing w:after="160" w:line="259" w:lineRule="auto"/>
        <w:rPr>
          <w:rFonts w:cs="Times New Roman"/>
        </w:rPr>
      </w:pPr>
      <w:r w:rsidRPr="00DC6B39">
        <w:rPr>
          <w:rFonts w:cs="Times New Roman"/>
        </w:rPr>
        <w:t>  if (!validateEmail(email)) {</w:t>
      </w:r>
    </w:p>
    <w:p w14:paraId="1C4AF74E" w14:textId="77777777" w:rsidR="00CE32BC" w:rsidRPr="00DC6B39" w:rsidRDefault="00CE32BC" w:rsidP="00CE32BC">
      <w:pPr>
        <w:spacing w:after="160" w:line="259" w:lineRule="auto"/>
        <w:rPr>
          <w:rFonts w:cs="Times New Roman"/>
        </w:rPr>
      </w:pPr>
      <w:r w:rsidRPr="00DC6B39">
        <w:rPr>
          <w:rFonts w:cs="Times New Roman"/>
        </w:rPr>
        <w:t>    setEmailError("Invalid email format");</w:t>
      </w:r>
    </w:p>
    <w:p w14:paraId="02FE3465" w14:textId="77777777" w:rsidR="00CE32BC" w:rsidRPr="00DC6B39" w:rsidRDefault="00CE32BC" w:rsidP="00CE32BC">
      <w:pPr>
        <w:spacing w:after="160" w:line="259" w:lineRule="auto"/>
        <w:rPr>
          <w:rFonts w:cs="Times New Roman"/>
        </w:rPr>
      </w:pPr>
      <w:r w:rsidRPr="00DC6B39">
        <w:rPr>
          <w:rFonts w:cs="Times New Roman"/>
        </w:rPr>
        <w:t>    return;</w:t>
      </w:r>
    </w:p>
    <w:p w14:paraId="6D2CBDFC" w14:textId="77777777" w:rsidR="00CE32BC" w:rsidRPr="00DC6B39" w:rsidRDefault="00CE32BC" w:rsidP="00CE32BC">
      <w:pPr>
        <w:spacing w:after="160" w:line="259" w:lineRule="auto"/>
        <w:rPr>
          <w:rFonts w:cs="Times New Roman"/>
        </w:rPr>
      </w:pPr>
      <w:r w:rsidRPr="00DC6B39">
        <w:rPr>
          <w:rFonts w:cs="Times New Roman"/>
        </w:rPr>
        <w:t>  }</w:t>
      </w:r>
    </w:p>
    <w:p w14:paraId="68816EB3" w14:textId="77777777" w:rsidR="00CE32BC" w:rsidRPr="00DC6B39" w:rsidRDefault="00CE32BC" w:rsidP="00CE32BC">
      <w:pPr>
        <w:spacing w:after="160" w:line="259" w:lineRule="auto"/>
        <w:rPr>
          <w:rFonts w:cs="Times New Roman"/>
        </w:rPr>
      </w:pPr>
      <w:r w:rsidRPr="00DC6B39">
        <w:rPr>
          <w:rFonts w:cs="Times New Roman"/>
        </w:rPr>
        <w:t>  if (password.length &lt; 8) {</w:t>
      </w:r>
    </w:p>
    <w:p w14:paraId="4880A710" w14:textId="77777777" w:rsidR="00CE32BC" w:rsidRPr="00DC6B39" w:rsidRDefault="00CE32BC" w:rsidP="00CE32BC">
      <w:pPr>
        <w:spacing w:after="160" w:line="259" w:lineRule="auto"/>
        <w:rPr>
          <w:rFonts w:cs="Times New Roman"/>
        </w:rPr>
      </w:pPr>
      <w:r w:rsidRPr="00DC6B39">
        <w:rPr>
          <w:rFonts w:cs="Times New Roman"/>
        </w:rPr>
        <w:t>    setPasswordError("Password must be at least 8 characters");</w:t>
      </w:r>
    </w:p>
    <w:p w14:paraId="0A95E915" w14:textId="77777777" w:rsidR="00CE32BC" w:rsidRPr="00DC6B39" w:rsidRDefault="00CE32BC" w:rsidP="00CE32BC">
      <w:pPr>
        <w:spacing w:after="160" w:line="259" w:lineRule="auto"/>
        <w:rPr>
          <w:rFonts w:cs="Times New Roman"/>
        </w:rPr>
      </w:pPr>
      <w:r w:rsidRPr="00DC6B39">
        <w:rPr>
          <w:rFonts w:cs="Times New Roman"/>
        </w:rPr>
        <w:t>    return;</w:t>
      </w:r>
    </w:p>
    <w:p w14:paraId="341B7D0F" w14:textId="77777777" w:rsidR="00CE32BC" w:rsidRPr="00DC6B39" w:rsidRDefault="00CE32BC" w:rsidP="00CE32BC">
      <w:pPr>
        <w:spacing w:after="160" w:line="259" w:lineRule="auto"/>
        <w:rPr>
          <w:rFonts w:cs="Times New Roman"/>
        </w:rPr>
      </w:pPr>
      <w:r w:rsidRPr="00DC6B39">
        <w:rPr>
          <w:rFonts w:cs="Times New Roman"/>
        </w:rPr>
        <w:t>  }</w:t>
      </w:r>
    </w:p>
    <w:p w14:paraId="1D99654B" w14:textId="77777777" w:rsidR="00CE32BC" w:rsidRPr="00DC6B39" w:rsidRDefault="00CE32BC" w:rsidP="00CE32BC">
      <w:pPr>
        <w:spacing w:after="160" w:line="259" w:lineRule="auto"/>
        <w:rPr>
          <w:rFonts w:cs="Times New Roman"/>
        </w:rPr>
      </w:pPr>
      <w:r w:rsidRPr="00DC6B39">
        <w:rPr>
          <w:rFonts w:cs="Times New Roman"/>
        </w:rPr>
        <w:t>  // Proceed with authentication</w:t>
      </w:r>
    </w:p>
    <w:p w14:paraId="20CFB49B" w14:textId="77777777" w:rsidR="00CE32BC" w:rsidRPr="00DC6B39" w:rsidRDefault="00CE32BC" w:rsidP="00CE32BC">
      <w:pPr>
        <w:spacing w:after="160" w:line="259" w:lineRule="auto"/>
        <w:rPr>
          <w:rFonts w:cs="Times New Roman"/>
        </w:rPr>
      </w:pPr>
      <w:r w:rsidRPr="00DC6B39">
        <w:rPr>
          <w:rFonts w:cs="Times New Roman"/>
        </w:rPr>
        <w:t>  navigation.replace("MainTabs");</w:t>
      </w:r>
    </w:p>
    <w:p w14:paraId="5B50674A" w14:textId="77777777" w:rsidR="00CE32BC" w:rsidRPr="00DC6B39" w:rsidRDefault="00CE32BC" w:rsidP="00CE32BC">
      <w:pPr>
        <w:spacing w:after="160" w:line="259" w:lineRule="auto"/>
        <w:rPr>
          <w:rFonts w:cs="Times New Roman"/>
        </w:rPr>
      </w:pPr>
      <w:r w:rsidRPr="00DC6B39">
        <w:rPr>
          <w:rFonts w:cs="Times New Roman"/>
        </w:rPr>
        <w:t>};</w:t>
      </w:r>
    </w:p>
    <w:p w14:paraId="36975893" w14:textId="77777777" w:rsidR="00CE32BC" w:rsidRPr="00DC6B39" w:rsidRDefault="00CE32BC" w:rsidP="00CE32BC">
      <w:pPr>
        <w:spacing w:after="160" w:line="259" w:lineRule="auto"/>
        <w:rPr>
          <w:rFonts w:cs="Times New Roman"/>
        </w:rPr>
      </w:pPr>
      <w:r w:rsidRPr="00DC6B39">
        <w:rPr>
          <w:rFonts w:cs="Times New Roman"/>
          <w:b/>
          <w:bCs/>
        </w:rPr>
        <w:t>SignupScreen.js</w:t>
      </w:r>
    </w:p>
    <w:p w14:paraId="672DDF4F" w14:textId="77777777" w:rsidR="00CE32BC" w:rsidRPr="00DC6B39" w:rsidRDefault="00CE32BC" w:rsidP="00CE32BC">
      <w:pPr>
        <w:spacing w:after="160" w:line="259" w:lineRule="auto"/>
        <w:rPr>
          <w:rFonts w:cs="Times New Roman"/>
        </w:rPr>
      </w:pPr>
      <w:r w:rsidRPr="00DC6B39">
        <w:rPr>
          <w:rFonts w:cs="Times New Roman"/>
          <w:b/>
          <w:bCs/>
        </w:rPr>
        <w:t>Purpose:</w:t>
      </w:r>
      <w:r w:rsidRPr="00DC6B39">
        <w:rPr>
          <w:rFonts w:cs="Times New Roman"/>
        </w:rPr>
        <w:t xml:space="preserve"> New user registration</w:t>
      </w:r>
    </w:p>
    <w:p w14:paraId="65DCC6B8" w14:textId="77777777" w:rsidR="00CE32BC" w:rsidRPr="00DC6B39" w:rsidRDefault="00CE32BC" w:rsidP="00CE32BC">
      <w:pPr>
        <w:spacing w:after="160" w:line="259" w:lineRule="auto"/>
        <w:rPr>
          <w:rFonts w:cs="Times New Roman"/>
        </w:rPr>
      </w:pPr>
      <w:r w:rsidRPr="00DC6B39">
        <w:rPr>
          <w:rFonts w:cs="Times New Roman"/>
          <w:b/>
          <w:bCs/>
        </w:rPr>
        <w:t>Form Fields:</w:t>
      </w:r>
    </w:p>
    <w:p w14:paraId="61C065B2" w14:textId="77777777" w:rsidR="00CE32BC" w:rsidRPr="00A31FCB" w:rsidRDefault="00CE32BC" w:rsidP="00C17DA6">
      <w:pPr>
        <w:pStyle w:val="ListParagraph"/>
        <w:numPr>
          <w:ilvl w:val="1"/>
          <w:numId w:val="22"/>
        </w:numPr>
        <w:spacing w:before="0" w:after="160" w:line="259" w:lineRule="auto"/>
        <w:jc w:val="left"/>
        <w:rPr>
          <w:rFonts w:cs="Times New Roman"/>
        </w:rPr>
      </w:pPr>
      <w:r w:rsidRPr="00A31FCB">
        <w:rPr>
          <w:rFonts w:cs="Times New Roman"/>
        </w:rPr>
        <w:t>Full Name</w:t>
      </w:r>
    </w:p>
    <w:p w14:paraId="2D0A4A3D" w14:textId="77777777" w:rsidR="00CE32BC" w:rsidRPr="00A31FCB" w:rsidRDefault="00CE32BC" w:rsidP="00C17DA6">
      <w:pPr>
        <w:pStyle w:val="ListParagraph"/>
        <w:numPr>
          <w:ilvl w:val="1"/>
          <w:numId w:val="22"/>
        </w:numPr>
        <w:spacing w:before="0" w:after="160" w:line="259" w:lineRule="auto"/>
        <w:jc w:val="left"/>
        <w:rPr>
          <w:rFonts w:cs="Times New Roman"/>
        </w:rPr>
      </w:pPr>
      <w:r w:rsidRPr="00A31FCB">
        <w:rPr>
          <w:rFonts w:cs="Times New Roman"/>
        </w:rPr>
        <w:t>Email</w:t>
      </w:r>
    </w:p>
    <w:p w14:paraId="7ECEC133" w14:textId="77777777" w:rsidR="00CE32BC" w:rsidRPr="00A31FCB" w:rsidRDefault="00CE32BC" w:rsidP="00C17DA6">
      <w:pPr>
        <w:pStyle w:val="ListParagraph"/>
        <w:numPr>
          <w:ilvl w:val="1"/>
          <w:numId w:val="22"/>
        </w:numPr>
        <w:spacing w:before="0" w:after="160" w:line="259" w:lineRule="auto"/>
        <w:jc w:val="left"/>
        <w:rPr>
          <w:rFonts w:cs="Times New Roman"/>
        </w:rPr>
      </w:pPr>
      <w:r w:rsidRPr="00A31FCB">
        <w:rPr>
          <w:rFonts w:cs="Times New Roman"/>
        </w:rPr>
        <w:t>Password</w:t>
      </w:r>
    </w:p>
    <w:p w14:paraId="5CD6C6D3" w14:textId="77777777" w:rsidR="00CE32BC" w:rsidRPr="00A31FCB" w:rsidRDefault="00CE32BC" w:rsidP="00C17DA6">
      <w:pPr>
        <w:pStyle w:val="ListParagraph"/>
        <w:numPr>
          <w:ilvl w:val="1"/>
          <w:numId w:val="22"/>
        </w:numPr>
        <w:spacing w:before="0" w:after="160" w:line="259" w:lineRule="auto"/>
        <w:jc w:val="left"/>
        <w:rPr>
          <w:rFonts w:cs="Times New Roman"/>
        </w:rPr>
      </w:pPr>
      <w:r w:rsidRPr="00A31FCB">
        <w:rPr>
          <w:rFonts w:cs="Times New Roman"/>
        </w:rPr>
        <w:t>Confirm Password</w:t>
      </w:r>
    </w:p>
    <w:p w14:paraId="43B5B822" w14:textId="5BCBF54F" w:rsidR="00CE32BC" w:rsidRPr="00DC6B39" w:rsidRDefault="00CE32BC" w:rsidP="00CE32BC">
      <w:pPr>
        <w:pStyle w:val="ListParagraph"/>
        <w:numPr>
          <w:ilvl w:val="1"/>
          <w:numId w:val="22"/>
        </w:numPr>
        <w:spacing w:before="0" w:after="160" w:line="259" w:lineRule="auto"/>
        <w:jc w:val="left"/>
        <w:rPr>
          <w:rFonts w:cs="Times New Roman"/>
        </w:rPr>
      </w:pPr>
      <w:r w:rsidRPr="00A31FCB">
        <w:rPr>
          <w:rFonts w:cs="Times New Roman"/>
        </w:rPr>
        <w:t>Terms &amp; Conditions checkbox</w:t>
      </w:r>
    </w:p>
    <w:p w14:paraId="2D65D3EF" w14:textId="77777777" w:rsidR="00CE32BC" w:rsidRPr="00DC6B39" w:rsidRDefault="00CE32BC" w:rsidP="00CE32BC">
      <w:pPr>
        <w:spacing w:after="160" w:line="259" w:lineRule="auto"/>
        <w:rPr>
          <w:rFonts w:cs="Times New Roman"/>
        </w:rPr>
      </w:pPr>
      <w:r w:rsidRPr="00DC6B39">
        <w:rPr>
          <w:rFonts w:cs="Times New Roman"/>
          <w:b/>
          <w:bCs/>
        </w:rPr>
        <w:t>Validation Rules:</w:t>
      </w:r>
    </w:p>
    <w:p w14:paraId="36803AA9" w14:textId="77777777" w:rsidR="00CE32BC" w:rsidRPr="00A31FCB" w:rsidRDefault="00CE32BC" w:rsidP="00C17DA6">
      <w:pPr>
        <w:pStyle w:val="ListParagraph"/>
        <w:numPr>
          <w:ilvl w:val="1"/>
          <w:numId w:val="23"/>
        </w:numPr>
        <w:spacing w:before="0" w:after="160" w:line="259" w:lineRule="auto"/>
        <w:jc w:val="left"/>
        <w:rPr>
          <w:rFonts w:cs="Times New Roman"/>
        </w:rPr>
      </w:pPr>
      <w:r w:rsidRPr="00A31FCB">
        <w:rPr>
          <w:rFonts w:cs="Times New Roman"/>
        </w:rPr>
        <w:t>Email: Valid format, unique</w:t>
      </w:r>
    </w:p>
    <w:p w14:paraId="70574021" w14:textId="77777777" w:rsidR="00CE32BC" w:rsidRPr="00A31FCB" w:rsidRDefault="00CE32BC" w:rsidP="00C17DA6">
      <w:pPr>
        <w:pStyle w:val="ListParagraph"/>
        <w:numPr>
          <w:ilvl w:val="1"/>
          <w:numId w:val="23"/>
        </w:numPr>
        <w:spacing w:before="0" w:after="160" w:line="259" w:lineRule="auto"/>
        <w:jc w:val="left"/>
        <w:rPr>
          <w:rFonts w:cs="Times New Roman"/>
        </w:rPr>
      </w:pPr>
      <w:r w:rsidRPr="00A31FCB">
        <w:rPr>
          <w:rFonts w:cs="Times New Roman"/>
        </w:rPr>
        <w:t>Password: Minimum 8 characters, contains number, special character</w:t>
      </w:r>
    </w:p>
    <w:p w14:paraId="5E4430EA" w14:textId="77777777" w:rsidR="00CE32BC" w:rsidRPr="00A31FCB" w:rsidRDefault="00CE32BC" w:rsidP="00C17DA6">
      <w:pPr>
        <w:pStyle w:val="ListParagraph"/>
        <w:numPr>
          <w:ilvl w:val="1"/>
          <w:numId w:val="23"/>
        </w:numPr>
        <w:spacing w:before="0" w:after="160" w:line="259" w:lineRule="auto"/>
        <w:jc w:val="left"/>
        <w:rPr>
          <w:rFonts w:cs="Times New Roman"/>
        </w:rPr>
      </w:pPr>
      <w:r w:rsidRPr="00A31FCB">
        <w:rPr>
          <w:rFonts w:cs="Times New Roman"/>
        </w:rPr>
        <w:t>Confirm Password: Must match password</w:t>
      </w:r>
    </w:p>
    <w:p w14:paraId="791575D1" w14:textId="77777777" w:rsidR="00CE32BC" w:rsidRPr="00A31FCB" w:rsidRDefault="00CE32BC" w:rsidP="00C17DA6">
      <w:pPr>
        <w:pStyle w:val="ListParagraph"/>
        <w:numPr>
          <w:ilvl w:val="1"/>
          <w:numId w:val="23"/>
        </w:numPr>
        <w:spacing w:before="0" w:after="160" w:line="259" w:lineRule="auto"/>
        <w:jc w:val="left"/>
        <w:rPr>
          <w:rFonts w:cs="Times New Roman"/>
        </w:rPr>
      </w:pPr>
      <w:r w:rsidRPr="00A31FCB">
        <w:rPr>
          <w:rFonts w:cs="Times New Roman"/>
        </w:rPr>
        <w:t>All fields required</w:t>
      </w:r>
    </w:p>
    <w:p w14:paraId="4755D9F2" w14:textId="77777777" w:rsidR="00CE32BC" w:rsidRPr="00DC6B39" w:rsidRDefault="00CE32BC" w:rsidP="00CE32BC">
      <w:pPr>
        <w:spacing w:after="160" w:line="259" w:lineRule="auto"/>
        <w:rPr>
          <w:rFonts w:cs="Times New Roman"/>
        </w:rPr>
      </w:pPr>
      <w:r w:rsidRPr="00DC6B39">
        <w:rPr>
          <w:rFonts w:cs="Times New Roman"/>
          <w:b/>
          <w:bCs/>
        </w:rPr>
        <w:t>Validation States:</w:t>
      </w:r>
    </w:p>
    <w:p w14:paraId="4396FF0B" w14:textId="77777777" w:rsidR="00CE32BC" w:rsidRPr="00A31FCB" w:rsidRDefault="00CE32BC" w:rsidP="00C17DA6">
      <w:pPr>
        <w:pStyle w:val="ListParagraph"/>
        <w:numPr>
          <w:ilvl w:val="1"/>
          <w:numId w:val="24"/>
        </w:numPr>
        <w:spacing w:before="0" w:after="160" w:line="259" w:lineRule="auto"/>
        <w:jc w:val="left"/>
        <w:rPr>
          <w:rFonts w:cs="Times New Roman"/>
        </w:rPr>
      </w:pPr>
      <w:r w:rsidRPr="00A31FCB">
        <w:rPr>
          <w:rFonts w:cs="Times New Roman"/>
        </w:rPr>
        <w:t>Empty: No styling</w:t>
      </w:r>
    </w:p>
    <w:p w14:paraId="12C31294" w14:textId="77777777" w:rsidR="00CE32BC" w:rsidRPr="00A31FCB" w:rsidRDefault="00CE32BC" w:rsidP="00C17DA6">
      <w:pPr>
        <w:pStyle w:val="ListParagraph"/>
        <w:numPr>
          <w:ilvl w:val="1"/>
          <w:numId w:val="24"/>
        </w:numPr>
        <w:spacing w:before="0" w:after="160" w:line="259" w:lineRule="auto"/>
        <w:jc w:val="left"/>
        <w:rPr>
          <w:rFonts w:cs="Times New Roman"/>
        </w:rPr>
      </w:pPr>
      <w:r w:rsidRPr="00A31FCB">
        <w:rPr>
          <w:rFonts w:cs="Times New Roman"/>
        </w:rPr>
        <w:t>Invalid: Red border, error message</w:t>
      </w:r>
    </w:p>
    <w:p w14:paraId="60AC797A" w14:textId="77777777" w:rsidR="00CE32BC" w:rsidRPr="00A31FCB" w:rsidRDefault="00CE32BC" w:rsidP="00C17DA6">
      <w:pPr>
        <w:pStyle w:val="ListParagraph"/>
        <w:numPr>
          <w:ilvl w:val="1"/>
          <w:numId w:val="24"/>
        </w:numPr>
        <w:spacing w:before="0" w:after="160" w:line="259" w:lineRule="auto"/>
        <w:jc w:val="left"/>
        <w:rPr>
          <w:rFonts w:cs="Times New Roman"/>
        </w:rPr>
      </w:pPr>
      <w:r w:rsidRPr="00A31FCB">
        <w:rPr>
          <w:rFonts w:cs="Times New Roman"/>
        </w:rPr>
        <w:t>Valid: Green border, checkmark icon</w:t>
      </w:r>
    </w:p>
    <w:p w14:paraId="53BD229F" w14:textId="77777777" w:rsidR="00CE32BC" w:rsidRPr="00DC6B39" w:rsidRDefault="00CE32BC" w:rsidP="00CE32BC">
      <w:pPr>
        <w:spacing w:after="160" w:line="259" w:lineRule="auto"/>
        <w:rPr>
          <w:rFonts w:cs="Times New Roman"/>
        </w:rPr>
      </w:pPr>
    </w:p>
    <w:p w14:paraId="2E5DA66D" w14:textId="0299B2F0" w:rsidR="00CE32BC" w:rsidRPr="00DC6B39" w:rsidRDefault="00CE32BC" w:rsidP="00CE32BC">
      <w:pPr>
        <w:spacing w:after="160" w:line="259" w:lineRule="auto"/>
        <w:rPr>
          <w:rFonts w:cs="Times New Roman"/>
        </w:rPr>
      </w:pPr>
      <w:r w:rsidRPr="00DC6B39">
        <w:rPr>
          <w:rFonts w:cs="Times New Roman"/>
          <w:b/>
          <w:bCs/>
        </w:rPr>
        <w:lastRenderedPageBreak/>
        <w:t>ForgotPasswordScreen.js</w:t>
      </w:r>
    </w:p>
    <w:p w14:paraId="1182507F" w14:textId="2689F065" w:rsidR="006D2334" w:rsidRDefault="73876D89" w:rsidP="5FCCE8A8">
      <w:pPr>
        <w:spacing w:after="240"/>
      </w:pPr>
      <w:r w:rsidRPr="72DE3063">
        <w:rPr>
          <w:rFonts w:eastAsia="Times New Roman" w:cs="Times New Roman"/>
          <w:b/>
          <w:bCs/>
        </w:rPr>
        <w:t>Purpose:</w:t>
      </w:r>
      <w:r w:rsidRPr="72DE3063">
        <w:rPr>
          <w:rFonts w:eastAsia="Times New Roman" w:cs="Times New Roman"/>
        </w:rPr>
        <w:t xml:space="preserve"> </w:t>
      </w:r>
      <w:r w:rsidR="245CCFBA" w:rsidRPr="13B44D2B">
        <w:rPr>
          <w:rFonts w:eastAsia="Times New Roman" w:cs="Times New Roman"/>
        </w:rPr>
        <w:t xml:space="preserve">Initiate password reset </w:t>
      </w:r>
    </w:p>
    <w:p w14:paraId="15EE941A" w14:textId="29F9072C" w:rsidR="006D2334" w:rsidRDefault="245CCFBA" w:rsidP="5FCCE8A8">
      <w:pPr>
        <w:spacing w:after="240"/>
      </w:pPr>
      <w:r w:rsidRPr="13B44D2B">
        <w:rPr>
          <w:rFonts w:eastAsia="Times New Roman" w:cs="Times New Roman"/>
          <w:b/>
          <w:bCs/>
        </w:rPr>
        <w:t>Flow:</w:t>
      </w:r>
    </w:p>
    <w:p w14:paraId="012636F9" w14:textId="30AD57D6" w:rsidR="006D2334" w:rsidRDefault="73876D89" w:rsidP="00BE438B">
      <w:pPr>
        <w:pStyle w:val="ListParagraph"/>
        <w:numPr>
          <w:ilvl w:val="0"/>
          <w:numId w:val="67"/>
        </w:numPr>
        <w:spacing w:before="0" w:after="0"/>
        <w:rPr>
          <w:rFonts w:eastAsia="Times New Roman" w:cs="Times New Roman"/>
        </w:rPr>
      </w:pPr>
      <w:r w:rsidRPr="72DE3063">
        <w:rPr>
          <w:rFonts w:eastAsia="Times New Roman" w:cs="Times New Roman"/>
        </w:rPr>
        <w:t xml:space="preserve">Enter </w:t>
      </w:r>
      <w:r w:rsidR="245CCFBA" w:rsidRPr="13B44D2B">
        <w:rPr>
          <w:rFonts w:eastAsia="Times New Roman" w:cs="Times New Roman"/>
        </w:rPr>
        <w:t>email address</w:t>
      </w:r>
    </w:p>
    <w:p w14:paraId="1310C552" w14:textId="19A9400C" w:rsidR="006D2334" w:rsidRDefault="245CCFBA" w:rsidP="00BE438B">
      <w:pPr>
        <w:pStyle w:val="ListParagraph"/>
        <w:numPr>
          <w:ilvl w:val="0"/>
          <w:numId w:val="67"/>
        </w:numPr>
        <w:spacing w:before="0" w:after="0"/>
        <w:rPr>
          <w:rFonts w:eastAsia="Times New Roman" w:cs="Times New Roman"/>
        </w:rPr>
      </w:pPr>
      <w:r w:rsidRPr="13B44D2B">
        <w:rPr>
          <w:rFonts w:eastAsia="Times New Roman" w:cs="Times New Roman"/>
        </w:rPr>
        <w:t xml:space="preserve">Submit → Send </w:t>
      </w:r>
      <w:r w:rsidR="73876D89" w:rsidRPr="72DE3063">
        <w:rPr>
          <w:rFonts w:eastAsia="Times New Roman" w:cs="Times New Roman"/>
        </w:rPr>
        <w:t>verification code</w:t>
      </w:r>
    </w:p>
    <w:p w14:paraId="3029A68E" w14:textId="74A383FE" w:rsidR="006D2334" w:rsidRPr="006D5D3C" w:rsidRDefault="245CCFBA" w:rsidP="006D5D3C">
      <w:pPr>
        <w:pStyle w:val="ListParagraph"/>
        <w:numPr>
          <w:ilvl w:val="0"/>
          <w:numId w:val="67"/>
        </w:numPr>
        <w:spacing w:before="0" w:after="0"/>
        <w:rPr>
          <w:rFonts w:eastAsia="Times New Roman" w:cs="Times New Roman"/>
        </w:rPr>
      </w:pPr>
      <w:r w:rsidRPr="13B44D2B">
        <w:rPr>
          <w:rFonts w:eastAsia="Times New Roman" w:cs="Times New Roman"/>
        </w:rPr>
        <w:t>Navigate to ForgotPasswordCodeScreen</w:t>
      </w:r>
    </w:p>
    <w:p w14:paraId="4EB49370" w14:textId="09CCF51F" w:rsidR="006D2334" w:rsidRDefault="73876D89" w:rsidP="5FCCE8A8">
      <w:pPr>
        <w:spacing w:after="240"/>
      </w:pPr>
      <w:r w:rsidRPr="72DE3063">
        <w:rPr>
          <w:rFonts w:eastAsia="Times New Roman" w:cs="Times New Roman"/>
          <w:b/>
          <w:bCs/>
        </w:rPr>
        <w:t>ForgotPasswordCodeScreen.js</w:t>
      </w:r>
      <w:r w:rsidRPr="72DE3063">
        <w:rPr>
          <w:rFonts w:eastAsia="Times New Roman" w:cs="Times New Roman"/>
        </w:rPr>
        <w:t xml:space="preserve"> </w:t>
      </w:r>
    </w:p>
    <w:p w14:paraId="54E3B82B" w14:textId="33D4D9BC" w:rsidR="006D2334" w:rsidRDefault="73876D89" w:rsidP="5FCCE8A8">
      <w:pPr>
        <w:spacing w:after="240"/>
      </w:pPr>
      <w:r w:rsidRPr="72DE3063">
        <w:rPr>
          <w:rFonts w:eastAsia="Times New Roman" w:cs="Times New Roman"/>
          <w:b/>
          <w:bCs/>
        </w:rPr>
        <w:t>Purpose:</w:t>
      </w:r>
      <w:r w:rsidRPr="72DE3063">
        <w:rPr>
          <w:rFonts w:eastAsia="Times New Roman" w:cs="Times New Roman"/>
        </w:rPr>
        <w:t xml:space="preserve"> Enter verification code </w:t>
      </w:r>
    </w:p>
    <w:p w14:paraId="6BD81DF8" w14:textId="3ACDE070" w:rsidR="006D2334" w:rsidRDefault="73876D89" w:rsidP="5FCCE8A8">
      <w:pPr>
        <w:spacing w:after="240"/>
      </w:pPr>
      <w:r w:rsidRPr="72DE3063">
        <w:rPr>
          <w:rFonts w:eastAsia="Times New Roman" w:cs="Times New Roman"/>
          <w:b/>
          <w:bCs/>
        </w:rPr>
        <w:t>Features:</w:t>
      </w:r>
    </w:p>
    <w:p w14:paraId="3203EF91" w14:textId="6647B921" w:rsidR="006D2334" w:rsidRDefault="73876D89" w:rsidP="00BE438B">
      <w:pPr>
        <w:pStyle w:val="ListParagraph"/>
        <w:numPr>
          <w:ilvl w:val="0"/>
          <w:numId w:val="66"/>
        </w:numPr>
        <w:spacing w:before="0" w:after="0"/>
        <w:rPr>
          <w:rFonts w:eastAsia="Times New Roman" w:cs="Times New Roman"/>
        </w:rPr>
      </w:pPr>
      <w:r w:rsidRPr="72DE3063">
        <w:rPr>
          <w:rFonts w:eastAsia="Times New Roman" w:cs="Times New Roman"/>
        </w:rPr>
        <w:t>6-digit code input</w:t>
      </w:r>
    </w:p>
    <w:p w14:paraId="264E8C86" w14:textId="4C903879" w:rsidR="006D2334" w:rsidRDefault="73876D89" w:rsidP="00BE438B">
      <w:pPr>
        <w:pStyle w:val="ListParagraph"/>
        <w:numPr>
          <w:ilvl w:val="0"/>
          <w:numId w:val="66"/>
        </w:numPr>
        <w:spacing w:before="0" w:after="0"/>
        <w:rPr>
          <w:rFonts w:eastAsia="Times New Roman" w:cs="Times New Roman"/>
        </w:rPr>
      </w:pPr>
      <w:r w:rsidRPr="72DE3063">
        <w:rPr>
          <w:rFonts w:eastAsia="Times New Roman" w:cs="Times New Roman"/>
        </w:rPr>
        <w:t>Resend code button (with timer)</w:t>
      </w:r>
    </w:p>
    <w:p w14:paraId="2345C3E5" w14:textId="2D01474B" w:rsidR="006D2334" w:rsidRDefault="73876D89" w:rsidP="006D5D3C">
      <w:pPr>
        <w:pStyle w:val="ListParagraph"/>
        <w:numPr>
          <w:ilvl w:val="0"/>
          <w:numId w:val="66"/>
        </w:numPr>
        <w:spacing w:before="0" w:after="0"/>
      </w:pPr>
      <w:r w:rsidRPr="72DE3063">
        <w:rPr>
          <w:rFonts w:eastAsia="Times New Roman" w:cs="Times New Roman"/>
        </w:rPr>
        <w:t>Code validation</w:t>
      </w:r>
    </w:p>
    <w:p w14:paraId="1CC2046C" w14:textId="1CB37F77" w:rsidR="006D2334" w:rsidRDefault="73876D89" w:rsidP="5FCCE8A8">
      <w:pPr>
        <w:pStyle w:val="Heading4"/>
        <w:spacing w:before="319" w:after="319"/>
        <w:rPr>
          <w:rFonts w:eastAsia="Times New Roman" w:cs="Times New Roman"/>
          <w:b/>
          <w:i w:val="0"/>
          <w:color w:val="auto"/>
        </w:rPr>
      </w:pPr>
      <w:r w:rsidRPr="73ABE49F">
        <w:rPr>
          <w:rFonts w:eastAsia="Times New Roman" w:cs="Times New Roman"/>
          <w:b/>
          <w:i w:val="0"/>
          <w:color w:val="auto"/>
        </w:rPr>
        <w:t>ResetPasswordScreen.js</w:t>
      </w:r>
    </w:p>
    <w:p w14:paraId="084027A2" w14:textId="348ABCF2" w:rsidR="006D2334" w:rsidRDefault="73876D89" w:rsidP="5FCCE8A8">
      <w:pPr>
        <w:spacing w:after="240"/>
      </w:pPr>
      <w:r w:rsidRPr="0F910428">
        <w:rPr>
          <w:rFonts w:eastAsia="Times New Roman" w:cs="Times New Roman"/>
          <w:b/>
          <w:bCs/>
        </w:rPr>
        <w:t>Purpose:</w:t>
      </w:r>
      <w:r w:rsidRPr="0F910428">
        <w:rPr>
          <w:rFonts w:eastAsia="Times New Roman" w:cs="Times New Roman"/>
        </w:rPr>
        <w:t xml:space="preserve"> Set new password </w:t>
      </w:r>
    </w:p>
    <w:p w14:paraId="24D082AE" w14:textId="447D25C9" w:rsidR="006D2334" w:rsidRDefault="73876D89" w:rsidP="5FCCE8A8">
      <w:pPr>
        <w:spacing w:after="240"/>
      </w:pPr>
      <w:r w:rsidRPr="72DE3063">
        <w:rPr>
          <w:rFonts w:eastAsia="Times New Roman" w:cs="Times New Roman"/>
          <w:b/>
          <w:bCs/>
        </w:rPr>
        <w:t>Features:</w:t>
      </w:r>
    </w:p>
    <w:p w14:paraId="0F992F8E" w14:textId="6E306A7F" w:rsidR="006D2334" w:rsidRDefault="73876D89" w:rsidP="00BE438B">
      <w:pPr>
        <w:pStyle w:val="ListParagraph"/>
        <w:numPr>
          <w:ilvl w:val="0"/>
          <w:numId w:val="65"/>
        </w:numPr>
        <w:spacing w:before="0" w:after="0"/>
        <w:rPr>
          <w:rFonts w:eastAsia="Times New Roman" w:cs="Times New Roman"/>
        </w:rPr>
      </w:pPr>
      <w:r w:rsidRPr="72DE3063">
        <w:rPr>
          <w:rFonts w:eastAsia="Times New Roman" w:cs="Times New Roman"/>
        </w:rPr>
        <w:t>New password input</w:t>
      </w:r>
    </w:p>
    <w:p w14:paraId="394817A6" w14:textId="6C035E5E" w:rsidR="006D2334" w:rsidRDefault="73876D89" w:rsidP="00BE438B">
      <w:pPr>
        <w:pStyle w:val="ListParagraph"/>
        <w:numPr>
          <w:ilvl w:val="0"/>
          <w:numId w:val="65"/>
        </w:numPr>
        <w:spacing w:before="0" w:after="0"/>
        <w:rPr>
          <w:rFonts w:eastAsia="Times New Roman" w:cs="Times New Roman"/>
        </w:rPr>
      </w:pPr>
      <w:r w:rsidRPr="72DE3063">
        <w:rPr>
          <w:rFonts w:eastAsia="Times New Roman" w:cs="Times New Roman"/>
        </w:rPr>
        <w:t>Confirm password input</w:t>
      </w:r>
    </w:p>
    <w:p w14:paraId="7B6F9F1D" w14:textId="6CA04AFF" w:rsidR="006D2334" w:rsidRDefault="73876D89" w:rsidP="00BE438B">
      <w:pPr>
        <w:pStyle w:val="ListParagraph"/>
        <w:numPr>
          <w:ilvl w:val="0"/>
          <w:numId w:val="64"/>
        </w:numPr>
        <w:spacing w:before="0" w:after="0"/>
        <w:rPr>
          <w:rFonts w:eastAsia="Times New Roman" w:cs="Times New Roman"/>
        </w:rPr>
      </w:pPr>
      <w:r w:rsidRPr="72DE3063">
        <w:rPr>
          <w:rFonts w:eastAsia="Times New Roman" w:cs="Times New Roman"/>
        </w:rPr>
        <w:t>Password strength indicator</w:t>
      </w:r>
    </w:p>
    <w:p w14:paraId="3B913F25" w14:textId="5BCEADFA" w:rsidR="006D2334" w:rsidRDefault="73876D89" w:rsidP="00BE438B">
      <w:pPr>
        <w:pStyle w:val="ListParagraph"/>
        <w:numPr>
          <w:ilvl w:val="0"/>
          <w:numId w:val="64"/>
        </w:numPr>
        <w:spacing w:before="0" w:after="0"/>
        <w:rPr>
          <w:rFonts w:eastAsia="Times New Roman" w:cs="Times New Roman"/>
        </w:rPr>
      </w:pPr>
      <w:r w:rsidRPr="72DE3063">
        <w:rPr>
          <w:rFonts w:eastAsia="Times New Roman" w:cs="Times New Roman"/>
        </w:rPr>
        <w:t>Same validation as sign-up</w:t>
      </w:r>
    </w:p>
    <w:p w14:paraId="53A07CB9" w14:textId="61077413" w:rsidR="006D2334" w:rsidRDefault="006D2334" w:rsidP="059E684B">
      <w:pPr>
        <w:spacing w:before="0" w:after="0"/>
        <w:rPr>
          <w:rFonts w:eastAsia="Times New Roman" w:cs="Times New Roman"/>
        </w:rPr>
      </w:pPr>
    </w:p>
    <w:p w14:paraId="1962C589" w14:textId="311075BE" w:rsidR="7B26FB26" w:rsidRDefault="1CD42741" w:rsidP="4BF7F696">
      <w:pPr>
        <w:spacing w:after="240"/>
        <w:rPr>
          <w:rFonts w:eastAsia="Times New Roman" w:cs="Times New Roman"/>
        </w:rPr>
      </w:pPr>
      <w:r w:rsidRPr="4BF7F696">
        <w:rPr>
          <w:rFonts w:eastAsia="Times New Roman" w:cs="Times New Roman"/>
          <w:b/>
        </w:rPr>
        <w:t>PasswordChangedScreen.js</w:t>
      </w:r>
    </w:p>
    <w:p w14:paraId="7C163E2F" w14:textId="79678A84" w:rsidR="7B26FB26" w:rsidRDefault="1CD42741" w:rsidP="7CB2DFD9">
      <w:pPr>
        <w:spacing w:after="240"/>
        <w:rPr>
          <w:rFonts w:eastAsia="Times New Roman" w:cs="Times New Roman"/>
        </w:rPr>
      </w:pPr>
      <w:r w:rsidRPr="20ED9B92">
        <w:rPr>
          <w:rFonts w:eastAsia="Times New Roman" w:cs="Times New Roman"/>
          <w:b/>
          <w:bCs/>
        </w:rPr>
        <w:t>Purpose:</w:t>
      </w:r>
      <w:r w:rsidRPr="20ED9B92">
        <w:rPr>
          <w:rFonts w:eastAsia="Times New Roman" w:cs="Times New Roman"/>
        </w:rPr>
        <w:t xml:space="preserve"> Confirmation of successful password reset </w:t>
      </w:r>
    </w:p>
    <w:p w14:paraId="579EE2DC" w14:textId="03E72163" w:rsidR="7B26FB26" w:rsidRDefault="1CD42741" w:rsidP="20ED9B92">
      <w:pPr>
        <w:spacing w:after="240"/>
        <w:rPr>
          <w:rFonts w:eastAsia="Times New Roman" w:cs="Times New Roman"/>
        </w:rPr>
      </w:pPr>
      <w:r w:rsidRPr="20ED9B92">
        <w:rPr>
          <w:rFonts w:eastAsia="Times New Roman" w:cs="Times New Roman"/>
          <w:b/>
          <w:bCs/>
        </w:rPr>
        <w:t>Action:</w:t>
      </w:r>
      <w:r w:rsidRPr="20ED9B92">
        <w:rPr>
          <w:rFonts w:eastAsia="Times New Roman" w:cs="Times New Roman"/>
        </w:rPr>
        <w:t xml:space="preserve"> Navigate to SignInScreen</w:t>
      </w:r>
    </w:p>
    <w:p w14:paraId="181B2317" w14:textId="6FB4DEF7" w:rsidR="66E56814" w:rsidRDefault="7A4F9C5E" w:rsidP="4A73B8AF">
      <w:pPr>
        <w:spacing w:after="240"/>
        <w:rPr>
          <w:rFonts w:eastAsia="Times New Roman" w:cs="Times New Roman"/>
          <w:b/>
        </w:rPr>
      </w:pPr>
      <w:r w:rsidRPr="51DFA2D0">
        <w:rPr>
          <w:rFonts w:eastAsia="Times New Roman" w:cs="Times New Roman"/>
          <w:b/>
        </w:rPr>
        <w:t>5.2 Main Application Screens</w:t>
      </w:r>
    </w:p>
    <w:p w14:paraId="6245EDD5" w14:textId="3BDAEB75" w:rsidR="66E56814" w:rsidRDefault="7A4F9C5E" w:rsidP="4A73B8AF">
      <w:pPr>
        <w:pStyle w:val="Heading4"/>
        <w:spacing w:before="319" w:after="319"/>
        <w:rPr>
          <w:rFonts w:eastAsia="Times New Roman" w:cs="Times New Roman"/>
          <w:b/>
          <w:i w:val="0"/>
          <w:color w:val="auto"/>
        </w:rPr>
      </w:pPr>
      <w:r w:rsidRPr="51DFA2D0">
        <w:rPr>
          <w:rFonts w:eastAsia="Times New Roman" w:cs="Times New Roman"/>
          <w:b/>
          <w:i w:val="0"/>
          <w:color w:val="auto"/>
        </w:rPr>
        <w:lastRenderedPageBreak/>
        <w:t>MapScreen.js</w:t>
      </w:r>
    </w:p>
    <w:p w14:paraId="10C65257" w14:textId="5F0DDCFB" w:rsidR="66E56814" w:rsidRDefault="7A4F9C5E" w:rsidP="51DFA2D0">
      <w:pPr>
        <w:spacing w:after="240"/>
      </w:pPr>
      <w:r w:rsidRPr="4A73B8AF">
        <w:rPr>
          <w:rFonts w:eastAsia="Times New Roman" w:cs="Times New Roman"/>
          <w:b/>
          <w:bCs/>
        </w:rPr>
        <w:t>Purpose:</w:t>
      </w:r>
      <w:r w:rsidRPr="4A73B8AF">
        <w:rPr>
          <w:rFonts w:eastAsia="Times New Roman" w:cs="Times New Roman"/>
        </w:rPr>
        <w:t xml:space="preserve"> Main map interface with weather overlay</w:t>
      </w:r>
    </w:p>
    <w:p w14:paraId="43DBC060" w14:textId="684E4641" w:rsidR="66E56814" w:rsidRDefault="7A4F9C5E" w:rsidP="4A73B8AF">
      <w:pPr>
        <w:spacing w:after="240"/>
      </w:pPr>
      <w:r w:rsidRPr="4A73B8AF">
        <w:rPr>
          <w:rFonts w:eastAsia="Times New Roman" w:cs="Times New Roman"/>
          <w:b/>
          <w:bCs/>
        </w:rPr>
        <w:t>Location:</w:t>
      </w:r>
      <w:r w:rsidRPr="4A73B8AF">
        <w:rPr>
          <w:rFonts w:eastAsia="Times New Roman" w:cs="Times New Roman"/>
        </w:rPr>
        <w:t xml:space="preserve"> </w:t>
      </w:r>
      <w:r w:rsidRPr="4A73B8AF">
        <w:rPr>
          <w:rFonts w:ascii="Consolas" w:eastAsia="Consolas" w:hAnsi="Consolas" w:cs="Consolas"/>
        </w:rPr>
        <w:t>Implementation/client/src/screens/main/MapScreen.js</w:t>
      </w:r>
    </w:p>
    <w:p w14:paraId="6CCBA03B" w14:textId="69DE4E6B" w:rsidR="66E56814" w:rsidRDefault="7A4F9C5E" w:rsidP="4A73B8AF">
      <w:pPr>
        <w:spacing w:after="240"/>
      </w:pPr>
      <w:r w:rsidRPr="4A73B8AF">
        <w:rPr>
          <w:rFonts w:eastAsia="Times New Roman" w:cs="Times New Roman"/>
          <w:b/>
          <w:bCs/>
        </w:rPr>
        <w:t>Key Features:</w:t>
      </w:r>
    </w:p>
    <w:p w14:paraId="1AF264EF" w14:textId="34E3E226" w:rsidR="66E56814" w:rsidRDefault="7A4F9C5E" w:rsidP="4A73B8AF">
      <w:pPr>
        <w:spacing w:after="240"/>
      </w:pPr>
      <w:r w:rsidRPr="4A73B8AF">
        <w:rPr>
          <w:rFonts w:eastAsia="Times New Roman" w:cs="Times New Roman"/>
          <w:b/>
          <w:bCs/>
        </w:rPr>
        <w:t>1. Interactive Map:</w:t>
      </w:r>
    </w:p>
    <w:p w14:paraId="2DC13D58" w14:textId="41496344" w:rsidR="66E56814" w:rsidRDefault="7A4F9C5E" w:rsidP="00BE438B">
      <w:pPr>
        <w:pStyle w:val="ListParagraph"/>
        <w:numPr>
          <w:ilvl w:val="0"/>
          <w:numId w:val="100"/>
        </w:numPr>
        <w:spacing w:before="0" w:after="0"/>
        <w:rPr>
          <w:rFonts w:eastAsia="Times New Roman" w:cs="Times New Roman"/>
        </w:rPr>
      </w:pPr>
      <w:r w:rsidRPr="4A73B8AF">
        <w:rPr>
          <w:rFonts w:eastAsia="Times New Roman" w:cs="Times New Roman"/>
        </w:rPr>
        <w:t>Google Maps integration (react-native-maps)</w:t>
      </w:r>
    </w:p>
    <w:p w14:paraId="4526B3B5" w14:textId="20125BC5" w:rsidR="66E56814" w:rsidRDefault="7A4F9C5E" w:rsidP="00BE438B">
      <w:pPr>
        <w:pStyle w:val="ListParagraph"/>
        <w:numPr>
          <w:ilvl w:val="0"/>
          <w:numId w:val="100"/>
        </w:numPr>
        <w:spacing w:before="0" w:after="0"/>
        <w:rPr>
          <w:rFonts w:eastAsia="Times New Roman" w:cs="Times New Roman"/>
        </w:rPr>
      </w:pPr>
      <w:r w:rsidRPr="4A73B8AF">
        <w:rPr>
          <w:rFonts w:eastAsia="Times New Roman" w:cs="Times New Roman"/>
        </w:rPr>
        <w:t>User location tracking (expo-location)</w:t>
      </w:r>
    </w:p>
    <w:p w14:paraId="103B1F6F" w14:textId="46C01F01" w:rsidR="66E56814" w:rsidRDefault="7A4F9C5E" w:rsidP="00BE438B">
      <w:pPr>
        <w:pStyle w:val="ListParagraph"/>
        <w:numPr>
          <w:ilvl w:val="0"/>
          <w:numId w:val="100"/>
        </w:numPr>
        <w:spacing w:before="0" w:after="0"/>
        <w:rPr>
          <w:rFonts w:eastAsia="Times New Roman" w:cs="Times New Roman"/>
        </w:rPr>
      </w:pPr>
      <w:r w:rsidRPr="4A73B8AF">
        <w:rPr>
          <w:rFonts w:eastAsia="Times New Roman" w:cs="Times New Roman"/>
        </w:rPr>
        <w:t>Current location marker</w:t>
      </w:r>
    </w:p>
    <w:p w14:paraId="7AED8AB0" w14:textId="03611B2C" w:rsidR="66E56814" w:rsidRDefault="7A4F9C5E" w:rsidP="00BE438B">
      <w:pPr>
        <w:pStyle w:val="ListParagraph"/>
        <w:numPr>
          <w:ilvl w:val="0"/>
          <w:numId w:val="100"/>
        </w:numPr>
        <w:spacing w:before="0" w:after="0"/>
        <w:rPr>
          <w:rFonts w:eastAsia="Times New Roman" w:cs="Times New Roman"/>
        </w:rPr>
      </w:pPr>
      <w:r w:rsidRPr="4A73B8AF">
        <w:rPr>
          <w:rFonts w:eastAsia="Times New Roman" w:cs="Times New Roman"/>
        </w:rPr>
        <w:t>Weather zone polygons</w:t>
      </w:r>
    </w:p>
    <w:p w14:paraId="71EB0FAE" w14:textId="6D2BA289" w:rsidR="66E56814" w:rsidRDefault="7A4F9C5E" w:rsidP="00BE438B">
      <w:pPr>
        <w:pStyle w:val="ListParagraph"/>
        <w:numPr>
          <w:ilvl w:val="0"/>
          <w:numId w:val="100"/>
        </w:numPr>
        <w:spacing w:before="0" w:after="0"/>
        <w:rPr>
          <w:rFonts w:eastAsia="Times New Roman" w:cs="Times New Roman"/>
        </w:rPr>
      </w:pPr>
      <w:r w:rsidRPr="4A73B8AF">
        <w:rPr>
          <w:rFonts w:eastAsia="Times New Roman" w:cs="Times New Roman"/>
        </w:rPr>
        <w:t>Alert markers</w:t>
      </w:r>
    </w:p>
    <w:p w14:paraId="6D0482A9" w14:textId="03C1F26C" w:rsidR="66E56814" w:rsidRDefault="7A4F9C5E" w:rsidP="00BE438B">
      <w:pPr>
        <w:pStyle w:val="ListParagraph"/>
        <w:numPr>
          <w:ilvl w:val="0"/>
          <w:numId w:val="100"/>
        </w:numPr>
        <w:spacing w:before="0" w:after="0"/>
        <w:rPr>
          <w:rFonts w:eastAsia="Times New Roman" w:cs="Times New Roman"/>
        </w:rPr>
      </w:pPr>
      <w:r w:rsidRPr="4A73B8AF">
        <w:rPr>
          <w:rFonts w:eastAsia="Times New Roman" w:cs="Times New Roman"/>
        </w:rPr>
        <w:t>Custom map styling</w:t>
      </w:r>
    </w:p>
    <w:p w14:paraId="0EDFD9C4" w14:textId="3CD8A98B" w:rsidR="66E56814" w:rsidRDefault="7A4F9C5E" w:rsidP="4A73B8AF">
      <w:pPr>
        <w:spacing w:after="240"/>
      </w:pPr>
      <w:r w:rsidRPr="4A73B8AF">
        <w:rPr>
          <w:rFonts w:eastAsia="Times New Roman" w:cs="Times New Roman"/>
          <w:b/>
          <w:bCs/>
        </w:rPr>
        <w:t>2. Search Bar (Top):</w:t>
      </w:r>
    </w:p>
    <w:p w14:paraId="7BFF4B42" w14:textId="0DA7A2A7" w:rsidR="66E56814" w:rsidRDefault="7A4F9C5E" w:rsidP="00BE438B">
      <w:pPr>
        <w:pStyle w:val="ListParagraph"/>
        <w:numPr>
          <w:ilvl w:val="0"/>
          <w:numId w:val="99"/>
        </w:numPr>
        <w:spacing w:before="0" w:after="0"/>
        <w:rPr>
          <w:rFonts w:eastAsia="Times New Roman" w:cs="Times New Roman"/>
        </w:rPr>
      </w:pPr>
      <w:r w:rsidRPr="4A73B8AF">
        <w:rPr>
          <w:rFonts w:eastAsia="Times New Roman" w:cs="Times New Roman"/>
        </w:rPr>
        <w:t>Search icon</w:t>
      </w:r>
    </w:p>
    <w:p w14:paraId="258E8A1A" w14:textId="6EA5D0FF" w:rsidR="66E56814" w:rsidRDefault="7A4F9C5E" w:rsidP="00BE438B">
      <w:pPr>
        <w:pStyle w:val="ListParagraph"/>
        <w:numPr>
          <w:ilvl w:val="0"/>
          <w:numId w:val="99"/>
        </w:numPr>
        <w:spacing w:before="0" w:after="0"/>
        <w:rPr>
          <w:rFonts w:eastAsia="Times New Roman" w:cs="Times New Roman"/>
        </w:rPr>
      </w:pPr>
      <w:r w:rsidRPr="4A73B8AF">
        <w:rPr>
          <w:rFonts w:eastAsia="Times New Roman" w:cs="Times New Roman"/>
        </w:rPr>
        <w:t>Text input placeholder</w:t>
      </w:r>
    </w:p>
    <w:p w14:paraId="433BD459" w14:textId="4FCF807A" w:rsidR="66E56814" w:rsidRDefault="7A4F9C5E" w:rsidP="00BE438B">
      <w:pPr>
        <w:pStyle w:val="ListParagraph"/>
        <w:numPr>
          <w:ilvl w:val="0"/>
          <w:numId w:val="99"/>
        </w:numPr>
        <w:spacing w:before="0" w:after="0"/>
        <w:rPr>
          <w:rFonts w:eastAsia="Times New Roman" w:cs="Times New Roman"/>
        </w:rPr>
      </w:pPr>
      <w:r w:rsidRPr="4A73B8AF">
        <w:rPr>
          <w:rFonts w:eastAsia="Times New Roman" w:cs="Times New Roman"/>
        </w:rPr>
        <w:t>Voice search icon</w:t>
      </w:r>
    </w:p>
    <w:p w14:paraId="6991E1DC" w14:textId="7D9B4D3C" w:rsidR="66E56814" w:rsidRDefault="7A4F9C5E" w:rsidP="00BE438B">
      <w:pPr>
        <w:pStyle w:val="ListParagraph"/>
        <w:numPr>
          <w:ilvl w:val="0"/>
          <w:numId w:val="99"/>
        </w:numPr>
        <w:spacing w:before="0" w:after="0"/>
        <w:rPr>
          <w:rFonts w:eastAsia="Times New Roman" w:cs="Times New Roman"/>
        </w:rPr>
      </w:pPr>
      <w:r w:rsidRPr="4A73B8AF">
        <w:rPr>
          <w:rFonts w:eastAsia="Times New Roman" w:cs="Times New Roman"/>
        </w:rPr>
        <w:t>Profile avatar button</w:t>
      </w:r>
    </w:p>
    <w:p w14:paraId="3FCA6BB5" w14:textId="37664665" w:rsidR="66E56814" w:rsidRDefault="7A4F9C5E" w:rsidP="34142FE7">
      <w:pPr>
        <w:spacing w:after="240"/>
      </w:pPr>
      <w:r w:rsidRPr="4A73B8AF">
        <w:rPr>
          <w:rFonts w:eastAsia="Times New Roman" w:cs="Times New Roman"/>
          <w:b/>
          <w:bCs/>
        </w:rPr>
        <w:t>3. Profile Avatar &amp; Modal:</w:t>
      </w:r>
      <w:r w:rsidRPr="4A73B8AF">
        <w:rPr>
          <w:rFonts w:eastAsia="Times New Roman" w:cs="Times New Roman"/>
        </w:rPr>
        <w:t xml:space="preserve"> </w:t>
      </w:r>
    </w:p>
    <w:p w14:paraId="43B76A0E" w14:textId="3D0FE852" w:rsidR="66E56814" w:rsidRDefault="7A4F9C5E" w:rsidP="34142FE7">
      <w:pPr>
        <w:spacing w:after="240"/>
      </w:pPr>
      <w:r w:rsidRPr="34142FE7">
        <w:rPr>
          <w:rFonts w:eastAsia="Times New Roman" w:cs="Times New Roman"/>
          <w:b/>
          <w:bCs/>
        </w:rPr>
        <w:t>Location in Code:</w:t>
      </w:r>
      <w:r w:rsidRPr="34142FE7">
        <w:rPr>
          <w:rFonts w:eastAsia="Times New Roman" w:cs="Times New Roman"/>
        </w:rPr>
        <w:t xml:space="preserve"> Lines 95-236</w:t>
      </w:r>
    </w:p>
    <w:p w14:paraId="38CD4FCB" w14:textId="7890A24C" w:rsidR="66E56814" w:rsidRDefault="7A4F9C5E" w:rsidP="4A73B8AF">
      <w:pPr>
        <w:spacing w:after="240"/>
      </w:pPr>
      <w:r w:rsidRPr="4A73B8AF">
        <w:rPr>
          <w:rFonts w:eastAsia="Times New Roman" w:cs="Times New Roman"/>
          <w:b/>
          <w:bCs/>
        </w:rPr>
        <w:t>Avatar Display:</w:t>
      </w:r>
    </w:p>
    <w:p w14:paraId="649DAFB4" w14:textId="7E996B7B" w:rsidR="66E56814" w:rsidRDefault="7A4F9C5E" w:rsidP="00BE438B">
      <w:pPr>
        <w:pStyle w:val="ListParagraph"/>
        <w:numPr>
          <w:ilvl w:val="0"/>
          <w:numId w:val="98"/>
        </w:numPr>
        <w:spacing w:before="0" w:after="0"/>
        <w:rPr>
          <w:rFonts w:eastAsia="Times New Roman" w:cs="Times New Roman"/>
        </w:rPr>
      </w:pPr>
      <w:r w:rsidRPr="4A73B8AF">
        <w:rPr>
          <w:rFonts w:eastAsia="Times New Roman" w:cs="Times New Roman"/>
        </w:rPr>
        <w:t>Circular avatar with initials</w:t>
      </w:r>
    </w:p>
    <w:p w14:paraId="497F3621" w14:textId="36126C60" w:rsidR="66E56814" w:rsidRDefault="7A4F9C5E" w:rsidP="00BE438B">
      <w:pPr>
        <w:pStyle w:val="ListParagraph"/>
        <w:numPr>
          <w:ilvl w:val="0"/>
          <w:numId w:val="98"/>
        </w:numPr>
        <w:spacing w:before="0" w:after="0"/>
        <w:rPr>
          <w:rFonts w:eastAsia="Times New Roman" w:cs="Times New Roman"/>
        </w:rPr>
      </w:pPr>
      <w:r w:rsidRPr="4A73B8AF">
        <w:rPr>
          <w:rFonts w:eastAsia="Times New Roman" w:cs="Times New Roman"/>
        </w:rPr>
        <w:t>Located in search bar (top right)</w:t>
      </w:r>
    </w:p>
    <w:p w14:paraId="7EF73F99" w14:textId="3AA027CB" w:rsidR="66E56814" w:rsidRDefault="7A4F9C5E" w:rsidP="00BE438B">
      <w:pPr>
        <w:pStyle w:val="ListParagraph"/>
        <w:numPr>
          <w:ilvl w:val="0"/>
          <w:numId w:val="98"/>
        </w:numPr>
        <w:spacing w:before="0" w:after="0"/>
        <w:rPr>
          <w:rFonts w:eastAsia="Times New Roman" w:cs="Times New Roman"/>
        </w:rPr>
      </w:pPr>
      <w:r w:rsidRPr="4A73B8AF">
        <w:rPr>
          <w:rFonts w:eastAsia="Times New Roman" w:cs="Times New Roman"/>
        </w:rPr>
        <w:t>Color: Primary teal</w:t>
      </w:r>
    </w:p>
    <w:p w14:paraId="47928E5B" w14:textId="402BF34D" w:rsidR="66E56814" w:rsidRDefault="7A4F9C5E" w:rsidP="4A73B8AF">
      <w:pPr>
        <w:spacing w:after="240"/>
      </w:pPr>
      <w:r w:rsidRPr="4A73B8AF">
        <w:rPr>
          <w:rFonts w:eastAsia="Times New Roman" w:cs="Times New Roman"/>
          <w:b/>
          <w:bCs/>
        </w:rPr>
        <w:t>Profile Menu Options:</w:t>
      </w:r>
    </w:p>
    <w:p w14:paraId="3D5064F5" w14:textId="1945BAC3" w:rsidR="66E56814" w:rsidRDefault="7A4F9C5E" w:rsidP="00BE438B">
      <w:pPr>
        <w:pStyle w:val="ListParagraph"/>
        <w:numPr>
          <w:ilvl w:val="0"/>
          <w:numId w:val="97"/>
        </w:numPr>
        <w:spacing w:before="0" w:after="0"/>
        <w:rPr>
          <w:rFonts w:eastAsia="Times New Roman" w:cs="Times New Roman"/>
        </w:rPr>
      </w:pPr>
      <w:r w:rsidRPr="4A73B8AF">
        <w:rPr>
          <w:rFonts w:eastAsia="Times New Roman" w:cs="Times New Roman"/>
          <w:b/>
          <w:bCs/>
        </w:rPr>
        <w:t>Plan a drive</w:t>
      </w:r>
      <w:r w:rsidRPr="4A73B8AF">
        <w:rPr>
          <w:rFonts w:eastAsia="Times New Roman" w:cs="Times New Roman"/>
        </w:rPr>
        <w:t xml:space="preserve"> → Opens RouteModal</w:t>
      </w:r>
    </w:p>
    <w:p w14:paraId="09EAB188" w14:textId="48BBA003" w:rsidR="66E56814" w:rsidRDefault="7A4F9C5E" w:rsidP="00BE438B">
      <w:pPr>
        <w:pStyle w:val="ListParagraph"/>
        <w:numPr>
          <w:ilvl w:val="0"/>
          <w:numId w:val="97"/>
        </w:numPr>
        <w:spacing w:before="0" w:after="0"/>
        <w:rPr>
          <w:rFonts w:eastAsia="Times New Roman" w:cs="Times New Roman"/>
        </w:rPr>
      </w:pPr>
      <w:r w:rsidRPr="4A73B8AF">
        <w:rPr>
          <w:rFonts w:eastAsia="Times New Roman" w:cs="Times New Roman"/>
          <w:b/>
          <w:bCs/>
        </w:rPr>
        <w:t>Inbox</w:t>
      </w:r>
      <w:r w:rsidRPr="4A73B8AF">
        <w:rPr>
          <w:rFonts w:eastAsia="Times New Roman" w:cs="Times New Roman"/>
        </w:rPr>
        <w:t xml:space="preserve"> → Message center</w:t>
      </w:r>
    </w:p>
    <w:p w14:paraId="6E3D7E47" w14:textId="78102D8A" w:rsidR="66E56814" w:rsidRDefault="7A4F9C5E" w:rsidP="00BE438B">
      <w:pPr>
        <w:pStyle w:val="ListParagraph"/>
        <w:numPr>
          <w:ilvl w:val="0"/>
          <w:numId w:val="97"/>
        </w:numPr>
        <w:spacing w:before="0" w:after="0"/>
        <w:rPr>
          <w:rFonts w:eastAsia="Times New Roman" w:cs="Times New Roman"/>
        </w:rPr>
      </w:pPr>
      <w:r w:rsidRPr="4A73B8AF">
        <w:rPr>
          <w:rFonts w:eastAsia="Times New Roman" w:cs="Times New Roman"/>
          <w:b/>
          <w:bCs/>
        </w:rPr>
        <w:lastRenderedPageBreak/>
        <w:t>Settings</w:t>
      </w:r>
      <w:r w:rsidRPr="4A73B8AF">
        <w:rPr>
          <w:rFonts w:eastAsia="Times New Roman" w:cs="Times New Roman"/>
        </w:rPr>
        <w:t xml:space="preserve"> → SettingsMenuScreen</w:t>
      </w:r>
    </w:p>
    <w:p w14:paraId="17F55AF6" w14:textId="55D64CE9" w:rsidR="66E56814" w:rsidRDefault="7A4F9C5E" w:rsidP="00BE438B">
      <w:pPr>
        <w:pStyle w:val="ListParagraph"/>
        <w:numPr>
          <w:ilvl w:val="0"/>
          <w:numId w:val="97"/>
        </w:numPr>
        <w:spacing w:before="0" w:after="0"/>
        <w:rPr>
          <w:rFonts w:eastAsia="Times New Roman" w:cs="Times New Roman"/>
        </w:rPr>
      </w:pPr>
      <w:r w:rsidRPr="4A73B8AF">
        <w:rPr>
          <w:rFonts w:eastAsia="Times New Roman" w:cs="Times New Roman"/>
          <w:b/>
          <w:bCs/>
        </w:rPr>
        <w:t>Notification</w:t>
      </w:r>
      <w:r w:rsidRPr="4A73B8AF">
        <w:rPr>
          <w:rFonts w:eastAsia="Times New Roman" w:cs="Times New Roman"/>
        </w:rPr>
        <w:t xml:space="preserve"> → Notification preferences</w:t>
      </w:r>
    </w:p>
    <w:p w14:paraId="24DDB236" w14:textId="2CCDF2B1" w:rsidR="66E56814" w:rsidRDefault="7A4F9C5E" w:rsidP="00BE438B">
      <w:pPr>
        <w:pStyle w:val="ListParagraph"/>
        <w:numPr>
          <w:ilvl w:val="0"/>
          <w:numId w:val="97"/>
        </w:numPr>
        <w:spacing w:before="0" w:after="0"/>
        <w:rPr>
          <w:rFonts w:eastAsia="Times New Roman" w:cs="Times New Roman"/>
        </w:rPr>
      </w:pPr>
      <w:r w:rsidRPr="4A73B8AF">
        <w:rPr>
          <w:rFonts w:eastAsia="Times New Roman" w:cs="Times New Roman"/>
          <w:b/>
          <w:bCs/>
        </w:rPr>
        <w:t>Help and Support</w:t>
      </w:r>
      <w:r w:rsidRPr="4A73B8AF">
        <w:rPr>
          <w:rFonts w:eastAsia="Times New Roman" w:cs="Times New Roman"/>
        </w:rPr>
        <w:t xml:space="preserve"> → Help center</w:t>
      </w:r>
    </w:p>
    <w:p w14:paraId="04969C26" w14:textId="601B0EDF" w:rsidR="66E56814" w:rsidRDefault="7A4F9C5E" w:rsidP="00BE438B">
      <w:pPr>
        <w:pStyle w:val="ListParagraph"/>
        <w:numPr>
          <w:ilvl w:val="0"/>
          <w:numId w:val="97"/>
        </w:numPr>
        <w:spacing w:before="0" w:after="0"/>
        <w:rPr>
          <w:rFonts w:eastAsia="Times New Roman" w:cs="Times New Roman"/>
        </w:rPr>
      </w:pPr>
      <w:r w:rsidRPr="4A73B8AF">
        <w:rPr>
          <w:rFonts w:eastAsia="Times New Roman" w:cs="Times New Roman"/>
          <w:b/>
          <w:bCs/>
        </w:rPr>
        <w:t>Logout</w:t>
      </w:r>
      <w:r w:rsidRPr="4A73B8AF">
        <w:rPr>
          <w:rFonts w:eastAsia="Times New Roman" w:cs="Times New Roman"/>
        </w:rPr>
        <w:t xml:space="preserve"> → Returns to SignInScreen</w:t>
      </w:r>
    </w:p>
    <w:p w14:paraId="6C7C4BAF" w14:textId="0F930DC0" w:rsidR="66E56814" w:rsidRDefault="7A4F9C5E" w:rsidP="4A73B8AF">
      <w:pPr>
        <w:spacing w:after="240"/>
      </w:pPr>
      <w:r w:rsidRPr="4A73B8AF">
        <w:rPr>
          <w:rFonts w:eastAsia="Times New Roman" w:cs="Times New Roman"/>
          <w:b/>
          <w:bCs/>
        </w:rPr>
        <w:t>Menu Implementation:</w:t>
      </w:r>
    </w:p>
    <w:p w14:paraId="0E6165FF" w14:textId="6734C93E" w:rsidR="66E56814" w:rsidRDefault="7A4F9C5E" w:rsidP="006D5D3C">
      <w:pPr>
        <w:jc w:val="left"/>
      </w:pPr>
      <w:r w:rsidRPr="4A73B8AF">
        <w:t>const [showProfileMenu, setShowProfileMenu] = useState(false);</w:t>
      </w:r>
      <w:r w:rsidR="66E56814">
        <w:br/>
      </w:r>
      <w:r w:rsidR="66E56814">
        <w:br/>
      </w:r>
      <w:r w:rsidRPr="4A73B8AF">
        <w:t>const handleProfileMenuPress = (option) =&gt; {</w:t>
      </w:r>
      <w:r w:rsidR="66E56814">
        <w:br/>
      </w:r>
      <w:r w:rsidRPr="4A73B8AF">
        <w:t xml:space="preserve">  setShowProfileMenu(false);</w:t>
      </w:r>
      <w:r w:rsidR="66E56814">
        <w:br/>
      </w:r>
      <w:r w:rsidRPr="4A73B8AF">
        <w:t xml:space="preserve">  if (option === "Logout") {</w:t>
      </w:r>
      <w:r w:rsidR="66E56814">
        <w:br/>
      </w:r>
      <w:r w:rsidRPr="4A73B8AF">
        <w:t xml:space="preserve">    navigation.replace("SignIn");</w:t>
      </w:r>
      <w:r w:rsidR="66E56814">
        <w:br/>
      </w:r>
      <w:r w:rsidRPr="4A73B8AF">
        <w:t xml:space="preserve">  } else if (option === "Plan a drive") {</w:t>
      </w:r>
      <w:r w:rsidR="66E56814">
        <w:br/>
      </w:r>
      <w:r w:rsidRPr="4A73B8AF">
        <w:t xml:space="preserve">    setShowRouteModal(true);</w:t>
      </w:r>
      <w:r w:rsidR="66E56814">
        <w:br/>
      </w:r>
      <w:r w:rsidRPr="4A73B8AF">
        <w:t xml:space="preserve">  } else if (option === "Settings") {</w:t>
      </w:r>
      <w:r w:rsidR="66E56814">
        <w:br/>
      </w:r>
      <w:r w:rsidRPr="4A73B8AF">
        <w:t xml:space="preserve">    navigation.navigate("Settings");</w:t>
      </w:r>
      <w:r w:rsidR="66E56814">
        <w:br/>
      </w:r>
      <w:r w:rsidRPr="4A73B8AF">
        <w:t xml:space="preserve">  }</w:t>
      </w:r>
      <w:r w:rsidR="66E56814">
        <w:br/>
      </w:r>
      <w:r w:rsidRPr="4A73B8AF">
        <w:t>};</w:t>
      </w:r>
      <w:r w:rsidR="66E56814">
        <w:br/>
      </w:r>
      <w:r w:rsidRPr="4A73B8AF">
        <w:rPr>
          <w:rFonts w:eastAsia="Times New Roman" w:cs="Times New Roman"/>
        </w:rPr>
        <w:t xml:space="preserve"> </w:t>
      </w:r>
    </w:p>
    <w:p w14:paraId="67B0D5F6" w14:textId="25FD0A2F" w:rsidR="66E56814" w:rsidRDefault="7A4F9C5E" w:rsidP="4A73B8AF">
      <w:pPr>
        <w:spacing w:after="240"/>
      </w:pPr>
      <w:r w:rsidRPr="4A73B8AF">
        <w:rPr>
          <w:rFonts w:eastAsia="Times New Roman" w:cs="Times New Roman"/>
          <w:b/>
          <w:bCs/>
        </w:rPr>
        <w:t>4. Floating Action Buttons:</w:t>
      </w:r>
    </w:p>
    <w:p w14:paraId="1A8C1352" w14:textId="39BA92CD" w:rsidR="66E56814" w:rsidRDefault="7A4F9C5E" w:rsidP="00BE438B">
      <w:pPr>
        <w:pStyle w:val="ListParagraph"/>
        <w:numPr>
          <w:ilvl w:val="0"/>
          <w:numId w:val="96"/>
        </w:numPr>
        <w:spacing w:before="0" w:after="0"/>
        <w:rPr>
          <w:rFonts w:eastAsia="Times New Roman" w:cs="Times New Roman"/>
        </w:rPr>
      </w:pPr>
      <w:r w:rsidRPr="4A73B8AF">
        <w:rPr>
          <w:rFonts w:eastAsia="Times New Roman" w:cs="Times New Roman"/>
          <w:b/>
          <w:bCs/>
        </w:rPr>
        <w:t>Route Button</w:t>
      </w:r>
      <w:r w:rsidRPr="4A73B8AF">
        <w:rPr>
          <w:rFonts w:eastAsia="Times New Roman" w:cs="Times New Roman"/>
        </w:rPr>
        <w:t xml:space="preserve"> (bottom right): Opens route planning modal</w:t>
      </w:r>
    </w:p>
    <w:p w14:paraId="5E7B9439" w14:textId="5458AC53" w:rsidR="66E56814" w:rsidRDefault="7A4F9C5E" w:rsidP="00BE438B">
      <w:pPr>
        <w:pStyle w:val="ListParagraph"/>
        <w:numPr>
          <w:ilvl w:val="0"/>
          <w:numId w:val="96"/>
        </w:numPr>
        <w:spacing w:before="0" w:after="0"/>
        <w:rPr>
          <w:rFonts w:eastAsia="Times New Roman" w:cs="Times New Roman"/>
        </w:rPr>
      </w:pPr>
      <w:r w:rsidRPr="4A73B8AF">
        <w:rPr>
          <w:rFonts w:eastAsia="Times New Roman" w:cs="Times New Roman"/>
          <w:b/>
          <w:bCs/>
        </w:rPr>
        <w:t>Location Button</w:t>
      </w:r>
      <w:r w:rsidRPr="4A73B8AF">
        <w:rPr>
          <w:rFonts w:eastAsia="Times New Roman" w:cs="Times New Roman"/>
        </w:rPr>
        <w:t xml:space="preserve"> (below route): Centers map on user location</w:t>
      </w:r>
    </w:p>
    <w:p w14:paraId="2260778B" w14:textId="24A36E48" w:rsidR="66E56814" w:rsidRDefault="7A4F9C5E" w:rsidP="4A73B8AF">
      <w:pPr>
        <w:spacing w:after="240"/>
      </w:pPr>
      <w:r w:rsidRPr="4A73B8AF">
        <w:rPr>
          <w:rFonts w:eastAsia="Times New Roman" w:cs="Times New Roman"/>
          <w:b/>
          <w:bCs/>
        </w:rPr>
        <w:t>5. GPS Location Tracking:</w:t>
      </w:r>
    </w:p>
    <w:p w14:paraId="7ABD19C5" w14:textId="5E3459EE" w:rsidR="66E56814" w:rsidRDefault="7A4F9C5E" w:rsidP="1C5A084E">
      <w:pPr>
        <w:spacing w:after="240"/>
        <w:jc w:val="left"/>
      </w:pPr>
      <w:r w:rsidRPr="7EE6B6E9">
        <w:rPr>
          <w:rFonts w:eastAsia="Times New Roman" w:cs="Times New Roman"/>
        </w:rPr>
        <w:t>useEffect(() =&gt; {</w:t>
      </w:r>
      <w:r w:rsidR="66E56814">
        <w:br/>
      </w:r>
      <w:r w:rsidRPr="7EE6B6E9">
        <w:rPr>
          <w:rFonts w:eastAsia="Times New Roman" w:cs="Times New Roman"/>
        </w:rPr>
        <w:t xml:space="preserve">  (async () =&gt; {</w:t>
      </w:r>
      <w:r w:rsidR="66E56814">
        <w:br/>
      </w:r>
      <w:r w:rsidRPr="7EE6B6E9">
        <w:rPr>
          <w:rFonts w:eastAsia="Times New Roman" w:cs="Times New Roman"/>
        </w:rPr>
        <w:t xml:space="preserve">    const { status } = await Location.requestForegroundPermissionsAsync();</w:t>
      </w:r>
      <w:r w:rsidR="66E56814">
        <w:br/>
      </w:r>
      <w:r w:rsidRPr="7EE6B6E9">
        <w:rPr>
          <w:rFonts w:eastAsia="Times New Roman" w:cs="Times New Roman"/>
        </w:rPr>
        <w:t xml:space="preserve">    if (status !== 'granted') return;</w:t>
      </w:r>
      <w:r w:rsidR="66E56814">
        <w:br/>
      </w:r>
      <w:r w:rsidRPr="7EE6B6E9">
        <w:rPr>
          <w:rFonts w:eastAsia="Times New Roman" w:cs="Times New Roman"/>
        </w:rPr>
        <w:t xml:space="preserve">    const loc = await Location.getCurrentPositionAsync({});</w:t>
      </w:r>
      <w:r w:rsidR="66E56814">
        <w:br/>
      </w:r>
      <w:r w:rsidRPr="7EE6B6E9">
        <w:rPr>
          <w:rFonts w:eastAsia="Times New Roman" w:cs="Times New Roman"/>
        </w:rPr>
        <w:t xml:space="preserve">    setRegion({</w:t>
      </w:r>
      <w:r w:rsidR="66E56814">
        <w:br/>
      </w:r>
      <w:r w:rsidRPr="7EE6B6E9">
        <w:rPr>
          <w:rFonts w:eastAsia="Times New Roman" w:cs="Times New Roman"/>
        </w:rPr>
        <w:t xml:space="preserve">      latitude: loc.coords.latitude,</w:t>
      </w:r>
      <w:r w:rsidR="66E56814">
        <w:br/>
      </w:r>
      <w:r w:rsidRPr="7EE6B6E9">
        <w:rPr>
          <w:rFonts w:eastAsia="Times New Roman" w:cs="Times New Roman"/>
        </w:rPr>
        <w:lastRenderedPageBreak/>
        <w:t xml:space="preserve">      longitude: loc.coords.longitude,</w:t>
      </w:r>
      <w:r w:rsidR="66E56814">
        <w:br/>
      </w:r>
      <w:r w:rsidRPr="7EE6B6E9">
        <w:rPr>
          <w:rFonts w:eastAsia="Times New Roman" w:cs="Times New Roman"/>
        </w:rPr>
        <w:t xml:space="preserve">      latitudeDelta: 0.25,</w:t>
      </w:r>
      <w:r w:rsidR="66E56814">
        <w:br/>
      </w:r>
      <w:r w:rsidRPr="7EE6B6E9">
        <w:rPr>
          <w:rFonts w:eastAsia="Times New Roman" w:cs="Times New Roman"/>
        </w:rPr>
        <w:t xml:space="preserve">      longitudeDelta: 0.25</w:t>
      </w:r>
      <w:r w:rsidR="66E56814">
        <w:br/>
      </w:r>
      <w:r w:rsidRPr="7EE6B6E9">
        <w:rPr>
          <w:rFonts w:eastAsia="Times New Roman" w:cs="Times New Roman"/>
        </w:rPr>
        <w:t xml:space="preserve">    });</w:t>
      </w:r>
      <w:r w:rsidR="66E56814">
        <w:br/>
      </w:r>
      <w:r w:rsidRPr="7EE6B6E9">
        <w:rPr>
          <w:rFonts w:eastAsia="Times New Roman" w:cs="Times New Roman"/>
        </w:rPr>
        <w:t xml:space="preserve">  })();</w:t>
      </w:r>
      <w:r w:rsidR="66E56814">
        <w:br/>
      </w:r>
      <w:r w:rsidRPr="7EE6B6E9">
        <w:rPr>
          <w:rFonts w:eastAsia="Times New Roman" w:cs="Times New Roman"/>
        </w:rPr>
        <w:t>}, []);</w:t>
      </w:r>
      <w:r w:rsidR="66E56814">
        <w:br/>
      </w:r>
    </w:p>
    <w:p w14:paraId="1374D8AA" w14:textId="1D03C545" w:rsidR="66E56814" w:rsidRDefault="7A4F9C5E" w:rsidP="4A73B8AF">
      <w:pPr>
        <w:spacing w:after="240"/>
      </w:pPr>
      <w:r w:rsidRPr="4A73B8AF">
        <w:rPr>
          <w:rFonts w:eastAsia="Times New Roman" w:cs="Times New Roman"/>
          <w:b/>
          <w:bCs/>
        </w:rPr>
        <w:t>6. Route Modal:</w:t>
      </w:r>
    </w:p>
    <w:p w14:paraId="2010AB6A" w14:textId="20F56B55" w:rsidR="66E56814" w:rsidRDefault="7A4F9C5E" w:rsidP="00BE438B">
      <w:pPr>
        <w:pStyle w:val="ListParagraph"/>
        <w:numPr>
          <w:ilvl w:val="0"/>
          <w:numId w:val="95"/>
        </w:numPr>
        <w:spacing w:before="0" w:after="0"/>
        <w:rPr>
          <w:rFonts w:eastAsia="Times New Roman" w:cs="Times New Roman"/>
        </w:rPr>
      </w:pPr>
      <w:r w:rsidRPr="4A73B8AF">
        <w:rPr>
          <w:rFonts w:eastAsia="Times New Roman" w:cs="Times New Roman"/>
        </w:rPr>
        <w:t>Slide-up modal</w:t>
      </w:r>
    </w:p>
    <w:p w14:paraId="421DBF1B" w14:textId="7FA3066F" w:rsidR="66E56814" w:rsidRDefault="7A4F9C5E" w:rsidP="00BE438B">
      <w:pPr>
        <w:pStyle w:val="ListParagraph"/>
        <w:numPr>
          <w:ilvl w:val="0"/>
          <w:numId w:val="95"/>
        </w:numPr>
        <w:spacing w:before="0" w:after="0"/>
        <w:rPr>
          <w:rFonts w:eastAsia="Times New Roman" w:cs="Times New Roman"/>
        </w:rPr>
      </w:pPr>
      <w:r w:rsidRPr="4A73B8AF">
        <w:rPr>
          <w:rFonts w:eastAsia="Times New Roman" w:cs="Times New Roman"/>
        </w:rPr>
        <w:t>Origin/destination input</w:t>
      </w:r>
    </w:p>
    <w:p w14:paraId="5A327593" w14:textId="29F039B6" w:rsidR="66E56814" w:rsidRDefault="7A4F9C5E" w:rsidP="00BE438B">
      <w:pPr>
        <w:pStyle w:val="ListParagraph"/>
        <w:numPr>
          <w:ilvl w:val="0"/>
          <w:numId w:val="95"/>
        </w:numPr>
        <w:spacing w:before="0" w:after="0"/>
        <w:rPr>
          <w:rFonts w:eastAsia="Times New Roman" w:cs="Times New Roman"/>
        </w:rPr>
      </w:pPr>
      <w:r w:rsidRPr="4A73B8AF">
        <w:rPr>
          <w:rFonts w:eastAsia="Times New Roman" w:cs="Times New Roman"/>
        </w:rPr>
        <w:t>Route options</w:t>
      </w:r>
    </w:p>
    <w:p w14:paraId="09BEDCA0" w14:textId="6312AAEE" w:rsidR="66E56814" w:rsidRDefault="7A4F9C5E" w:rsidP="006D5D3C">
      <w:pPr>
        <w:pStyle w:val="ListParagraph"/>
        <w:numPr>
          <w:ilvl w:val="0"/>
          <w:numId w:val="95"/>
        </w:numPr>
        <w:spacing w:before="0" w:after="0"/>
      </w:pPr>
      <w:r w:rsidRPr="4A73B8AF">
        <w:rPr>
          <w:rFonts w:eastAsia="Times New Roman" w:cs="Times New Roman"/>
        </w:rPr>
        <w:t>Weather warnings along route</w:t>
      </w:r>
    </w:p>
    <w:p w14:paraId="13CAFE52" w14:textId="72908843" w:rsidR="66E56814" w:rsidRDefault="7A4F9C5E" w:rsidP="4A73B8AF">
      <w:pPr>
        <w:pStyle w:val="Heading4"/>
        <w:spacing w:before="319" w:after="319"/>
        <w:rPr>
          <w:rFonts w:eastAsia="Times New Roman" w:cs="Times New Roman"/>
          <w:b/>
          <w:i w:val="0"/>
          <w:color w:val="auto"/>
        </w:rPr>
      </w:pPr>
      <w:r w:rsidRPr="2F5A3D7D">
        <w:rPr>
          <w:rFonts w:eastAsia="Times New Roman" w:cs="Times New Roman"/>
          <w:b/>
          <w:i w:val="0"/>
          <w:color w:val="auto"/>
        </w:rPr>
        <w:t>AlertScreen.js</w:t>
      </w:r>
    </w:p>
    <w:p w14:paraId="3988F5BD" w14:textId="55680C67" w:rsidR="66E56814" w:rsidRDefault="7A4F9C5E" w:rsidP="4A73B8AF">
      <w:pPr>
        <w:spacing w:after="240"/>
      </w:pPr>
      <w:r w:rsidRPr="4A73B8AF">
        <w:rPr>
          <w:rFonts w:eastAsia="Times New Roman" w:cs="Times New Roman"/>
          <w:b/>
          <w:bCs/>
        </w:rPr>
        <w:t>Purpose:</w:t>
      </w:r>
      <w:r w:rsidRPr="4A73B8AF">
        <w:rPr>
          <w:rFonts w:eastAsia="Times New Roman" w:cs="Times New Roman"/>
        </w:rPr>
        <w:t xml:space="preserve"> Display list of weather alerts </w:t>
      </w:r>
      <w:r w:rsidRPr="4A73B8AF">
        <w:rPr>
          <w:rFonts w:eastAsia="Times New Roman" w:cs="Times New Roman"/>
          <w:b/>
          <w:bCs/>
        </w:rPr>
        <w:t>Components Used:</w:t>
      </w:r>
    </w:p>
    <w:p w14:paraId="46CDA7EE" w14:textId="1A9CC711" w:rsidR="66E56814" w:rsidRDefault="7A4F9C5E" w:rsidP="00BE438B">
      <w:pPr>
        <w:pStyle w:val="ListParagraph"/>
        <w:numPr>
          <w:ilvl w:val="0"/>
          <w:numId w:val="94"/>
        </w:numPr>
        <w:spacing w:before="0" w:after="0"/>
        <w:rPr>
          <w:rFonts w:eastAsia="Times New Roman" w:cs="Times New Roman"/>
        </w:rPr>
      </w:pPr>
      <w:r w:rsidRPr="4A73B8AF">
        <w:rPr>
          <w:rFonts w:eastAsia="Times New Roman" w:cs="Times New Roman"/>
        </w:rPr>
        <w:t>AlertBadge.js</w:t>
      </w:r>
    </w:p>
    <w:p w14:paraId="4477F04B" w14:textId="74267767" w:rsidR="66E56814" w:rsidRDefault="7A4F9C5E" w:rsidP="00BE438B">
      <w:pPr>
        <w:pStyle w:val="ListParagraph"/>
        <w:numPr>
          <w:ilvl w:val="0"/>
          <w:numId w:val="94"/>
        </w:numPr>
        <w:spacing w:before="0" w:after="0"/>
        <w:rPr>
          <w:rFonts w:eastAsia="Times New Roman" w:cs="Times New Roman"/>
        </w:rPr>
      </w:pPr>
      <w:r w:rsidRPr="4A73B8AF">
        <w:rPr>
          <w:rFonts w:eastAsia="Times New Roman" w:cs="Times New Roman"/>
        </w:rPr>
        <w:t>AlertCard.js</w:t>
      </w:r>
    </w:p>
    <w:p w14:paraId="3535CE10" w14:textId="1A442144" w:rsidR="66E56814" w:rsidRDefault="7A4F9C5E" w:rsidP="4A73B8AF">
      <w:pPr>
        <w:spacing w:after="240"/>
      </w:pPr>
      <w:r w:rsidRPr="4A73B8AF">
        <w:rPr>
          <w:rFonts w:eastAsia="Times New Roman" w:cs="Times New Roman"/>
          <w:b/>
          <w:bCs/>
        </w:rPr>
        <w:t>Alert Information:</w:t>
      </w:r>
    </w:p>
    <w:p w14:paraId="2590AF65" w14:textId="7050612F" w:rsidR="66E56814" w:rsidRDefault="7A4F9C5E" w:rsidP="00BE438B">
      <w:pPr>
        <w:pStyle w:val="ListParagraph"/>
        <w:numPr>
          <w:ilvl w:val="0"/>
          <w:numId w:val="93"/>
        </w:numPr>
        <w:spacing w:before="0" w:after="0"/>
        <w:rPr>
          <w:rFonts w:eastAsia="Times New Roman" w:cs="Times New Roman"/>
        </w:rPr>
      </w:pPr>
      <w:r w:rsidRPr="4A73B8AF">
        <w:rPr>
          <w:rFonts w:eastAsia="Times New Roman" w:cs="Times New Roman"/>
        </w:rPr>
        <w:t>Severity level</w:t>
      </w:r>
    </w:p>
    <w:p w14:paraId="43167C1A" w14:textId="11115C64" w:rsidR="66E56814" w:rsidRDefault="7A4F9C5E" w:rsidP="00BE438B">
      <w:pPr>
        <w:pStyle w:val="ListParagraph"/>
        <w:numPr>
          <w:ilvl w:val="0"/>
          <w:numId w:val="93"/>
        </w:numPr>
        <w:spacing w:before="0" w:after="0"/>
        <w:rPr>
          <w:rFonts w:eastAsia="Times New Roman" w:cs="Times New Roman"/>
        </w:rPr>
      </w:pPr>
      <w:r w:rsidRPr="4A73B8AF">
        <w:rPr>
          <w:rFonts w:eastAsia="Times New Roman" w:cs="Times New Roman"/>
        </w:rPr>
        <w:t>Alert type</w:t>
      </w:r>
    </w:p>
    <w:p w14:paraId="73BD406F" w14:textId="48223BDB" w:rsidR="66E56814" w:rsidRDefault="7A4F9C5E" w:rsidP="00BE438B">
      <w:pPr>
        <w:pStyle w:val="ListParagraph"/>
        <w:numPr>
          <w:ilvl w:val="0"/>
          <w:numId w:val="93"/>
        </w:numPr>
        <w:spacing w:before="0" w:after="0"/>
        <w:rPr>
          <w:rFonts w:eastAsia="Times New Roman" w:cs="Times New Roman"/>
        </w:rPr>
      </w:pPr>
      <w:r w:rsidRPr="4A73B8AF">
        <w:rPr>
          <w:rFonts w:eastAsia="Times New Roman" w:cs="Times New Roman"/>
        </w:rPr>
        <w:t>Location</w:t>
      </w:r>
    </w:p>
    <w:p w14:paraId="177AA297" w14:textId="185B26DE" w:rsidR="66E56814" w:rsidRDefault="7A4F9C5E" w:rsidP="00BE438B">
      <w:pPr>
        <w:pStyle w:val="ListParagraph"/>
        <w:numPr>
          <w:ilvl w:val="0"/>
          <w:numId w:val="93"/>
        </w:numPr>
        <w:spacing w:before="0" w:after="0"/>
        <w:rPr>
          <w:rFonts w:eastAsia="Times New Roman" w:cs="Times New Roman"/>
        </w:rPr>
      </w:pPr>
      <w:r w:rsidRPr="4A73B8AF">
        <w:rPr>
          <w:rFonts w:eastAsia="Times New Roman" w:cs="Times New Roman"/>
        </w:rPr>
        <w:t>Time issued</w:t>
      </w:r>
    </w:p>
    <w:p w14:paraId="26116792" w14:textId="04DA366B" w:rsidR="66E56814" w:rsidRDefault="7A4F9C5E" w:rsidP="00BE438B">
      <w:pPr>
        <w:pStyle w:val="ListParagraph"/>
        <w:numPr>
          <w:ilvl w:val="0"/>
          <w:numId w:val="93"/>
        </w:numPr>
        <w:spacing w:before="0" w:after="0"/>
        <w:rPr>
          <w:rFonts w:eastAsia="Times New Roman" w:cs="Times New Roman"/>
        </w:rPr>
      </w:pPr>
      <w:r w:rsidRPr="4A73B8AF">
        <w:rPr>
          <w:rFonts w:eastAsia="Times New Roman" w:cs="Times New Roman"/>
        </w:rPr>
        <w:t>Description</w:t>
      </w:r>
    </w:p>
    <w:p w14:paraId="4852F522" w14:textId="1F860617" w:rsidR="66E56814" w:rsidRDefault="7A4F9C5E" w:rsidP="00BE438B">
      <w:pPr>
        <w:pStyle w:val="ListParagraph"/>
        <w:numPr>
          <w:ilvl w:val="0"/>
          <w:numId w:val="93"/>
        </w:numPr>
        <w:spacing w:before="0" w:after="0"/>
        <w:rPr>
          <w:rFonts w:eastAsia="Times New Roman" w:cs="Times New Roman"/>
        </w:rPr>
      </w:pPr>
      <w:r w:rsidRPr="4A73B8AF">
        <w:rPr>
          <w:rFonts w:eastAsia="Times New Roman" w:cs="Times New Roman"/>
        </w:rPr>
        <w:t>Affected area</w:t>
      </w:r>
    </w:p>
    <w:p w14:paraId="3FB433FB" w14:textId="4550A18A" w:rsidR="66E56814" w:rsidRDefault="7A4F9C5E" w:rsidP="4A73B8AF">
      <w:pPr>
        <w:spacing w:after="240"/>
      </w:pPr>
      <w:r w:rsidRPr="4A73B8AF">
        <w:rPr>
          <w:rFonts w:eastAsia="Times New Roman" w:cs="Times New Roman"/>
          <w:b/>
          <w:bCs/>
        </w:rPr>
        <w:t>Future Integration:</w:t>
      </w:r>
    </w:p>
    <w:p w14:paraId="2FE6FF6D" w14:textId="49DB711B" w:rsidR="66E56814" w:rsidRDefault="7A4F9C5E" w:rsidP="00BE438B">
      <w:pPr>
        <w:pStyle w:val="ListParagraph"/>
        <w:numPr>
          <w:ilvl w:val="0"/>
          <w:numId w:val="92"/>
        </w:numPr>
        <w:spacing w:before="0" w:after="0"/>
        <w:rPr>
          <w:rFonts w:eastAsia="Times New Roman" w:cs="Times New Roman"/>
        </w:rPr>
      </w:pPr>
      <w:r w:rsidRPr="4A73B8AF">
        <w:rPr>
          <w:rFonts w:eastAsia="Times New Roman" w:cs="Times New Roman"/>
        </w:rPr>
        <w:t>Real-time alerts from NOAA API</w:t>
      </w:r>
    </w:p>
    <w:p w14:paraId="5620CA40" w14:textId="37590401" w:rsidR="66E56814" w:rsidRDefault="7A4F9C5E" w:rsidP="00BE438B">
      <w:pPr>
        <w:pStyle w:val="ListParagraph"/>
        <w:numPr>
          <w:ilvl w:val="0"/>
          <w:numId w:val="92"/>
        </w:numPr>
        <w:spacing w:before="0" w:after="0"/>
        <w:rPr>
          <w:rFonts w:eastAsia="Times New Roman" w:cs="Times New Roman"/>
        </w:rPr>
      </w:pPr>
      <w:r w:rsidRPr="4A73B8AF">
        <w:rPr>
          <w:rFonts w:eastAsia="Times New Roman" w:cs="Times New Roman"/>
        </w:rPr>
        <w:t>Push notifications</w:t>
      </w:r>
    </w:p>
    <w:p w14:paraId="23AE9D81" w14:textId="554E77DA" w:rsidR="66E56814" w:rsidRDefault="7A4F9C5E" w:rsidP="006D5D3C">
      <w:pPr>
        <w:pStyle w:val="ListParagraph"/>
        <w:numPr>
          <w:ilvl w:val="0"/>
          <w:numId w:val="92"/>
        </w:numPr>
        <w:spacing w:before="0" w:after="0"/>
      </w:pPr>
      <w:r w:rsidRPr="4A73B8AF">
        <w:rPr>
          <w:rFonts w:eastAsia="Times New Roman" w:cs="Times New Roman"/>
        </w:rPr>
        <w:t>Alert filtering by severity</w:t>
      </w:r>
    </w:p>
    <w:p w14:paraId="634BD849" w14:textId="25FE5958" w:rsidR="66E56814" w:rsidRDefault="7A4F9C5E" w:rsidP="006D5D3C">
      <w:pPr>
        <w:rPr>
          <w:rFonts w:eastAsia="Times New Roman" w:cs="Times New Roman"/>
          <w:b/>
        </w:rPr>
      </w:pPr>
      <w:r w:rsidRPr="006D5D3C">
        <w:rPr>
          <w:b/>
        </w:rPr>
        <w:lastRenderedPageBreak/>
        <w:t>SearchScreen.js</w:t>
      </w:r>
    </w:p>
    <w:p w14:paraId="5C20D5A0" w14:textId="537F657A" w:rsidR="66E56814" w:rsidRDefault="7A4F9C5E" w:rsidP="3A4F9BC6">
      <w:pPr>
        <w:spacing w:after="240"/>
      </w:pPr>
      <w:r w:rsidRPr="4A73B8AF">
        <w:rPr>
          <w:rFonts w:eastAsia="Times New Roman" w:cs="Times New Roman"/>
          <w:b/>
          <w:bCs/>
        </w:rPr>
        <w:t>Purpose:</w:t>
      </w:r>
      <w:r w:rsidRPr="4A73B8AF">
        <w:rPr>
          <w:rFonts w:eastAsia="Times New Roman" w:cs="Times New Roman"/>
        </w:rPr>
        <w:t xml:space="preserve"> Search for locations and addresses </w:t>
      </w:r>
    </w:p>
    <w:p w14:paraId="7CB21F62" w14:textId="327C3AF3" w:rsidR="66E56814" w:rsidRDefault="7A4F9C5E" w:rsidP="4A73B8AF">
      <w:pPr>
        <w:spacing w:after="240"/>
      </w:pPr>
      <w:r w:rsidRPr="4A73B8AF">
        <w:rPr>
          <w:rFonts w:eastAsia="Times New Roman" w:cs="Times New Roman"/>
          <w:b/>
          <w:bCs/>
        </w:rPr>
        <w:t>Features:</w:t>
      </w:r>
    </w:p>
    <w:p w14:paraId="55241D69" w14:textId="43618BD1" w:rsidR="66E56814" w:rsidRDefault="7A4F9C5E" w:rsidP="00BE438B">
      <w:pPr>
        <w:pStyle w:val="ListParagraph"/>
        <w:numPr>
          <w:ilvl w:val="0"/>
          <w:numId w:val="91"/>
        </w:numPr>
        <w:spacing w:before="0" w:after="0"/>
        <w:rPr>
          <w:rFonts w:eastAsia="Times New Roman" w:cs="Times New Roman"/>
        </w:rPr>
      </w:pPr>
      <w:r w:rsidRPr="4A73B8AF">
        <w:rPr>
          <w:rFonts w:eastAsia="Times New Roman" w:cs="Times New Roman"/>
        </w:rPr>
        <w:t>Search input</w:t>
      </w:r>
    </w:p>
    <w:p w14:paraId="3E3A79F9" w14:textId="4AC4F89D" w:rsidR="66E56814" w:rsidRDefault="7A4F9C5E" w:rsidP="00BE438B">
      <w:pPr>
        <w:pStyle w:val="ListParagraph"/>
        <w:numPr>
          <w:ilvl w:val="0"/>
          <w:numId w:val="91"/>
        </w:numPr>
        <w:spacing w:before="0" w:after="0"/>
        <w:rPr>
          <w:rFonts w:eastAsia="Times New Roman" w:cs="Times New Roman"/>
        </w:rPr>
      </w:pPr>
      <w:r w:rsidRPr="4A73B8AF">
        <w:rPr>
          <w:rFonts w:eastAsia="Times New Roman" w:cs="Times New Roman"/>
        </w:rPr>
        <w:t>Recent searches</w:t>
      </w:r>
    </w:p>
    <w:p w14:paraId="7B8046D2" w14:textId="77470CE9" w:rsidR="66E56814" w:rsidRDefault="7A4F9C5E" w:rsidP="00BE438B">
      <w:pPr>
        <w:pStyle w:val="ListParagraph"/>
        <w:numPr>
          <w:ilvl w:val="0"/>
          <w:numId w:val="91"/>
        </w:numPr>
        <w:spacing w:before="0" w:after="0"/>
        <w:rPr>
          <w:rFonts w:eastAsia="Times New Roman" w:cs="Times New Roman"/>
        </w:rPr>
      </w:pPr>
      <w:r w:rsidRPr="4A73B8AF">
        <w:rPr>
          <w:rFonts w:eastAsia="Times New Roman" w:cs="Times New Roman"/>
        </w:rPr>
        <w:t>Search results list</w:t>
      </w:r>
    </w:p>
    <w:p w14:paraId="652EBD5C" w14:textId="3DA28C28" w:rsidR="66E56814" w:rsidRDefault="7A4F9C5E" w:rsidP="00BE438B">
      <w:pPr>
        <w:pStyle w:val="ListParagraph"/>
        <w:numPr>
          <w:ilvl w:val="0"/>
          <w:numId w:val="91"/>
        </w:numPr>
        <w:spacing w:before="0" w:after="0"/>
        <w:rPr>
          <w:rFonts w:eastAsia="Times New Roman" w:cs="Times New Roman"/>
        </w:rPr>
      </w:pPr>
      <w:r w:rsidRPr="4A73B8AF">
        <w:rPr>
          <w:rFonts w:eastAsia="Times New Roman" w:cs="Times New Roman"/>
        </w:rPr>
        <w:t>Location selection → Update map</w:t>
      </w:r>
    </w:p>
    <w:p w14:paraId="4DBE4C70" w14:textId="2D31DDC9" w:rsidR="66E56814" w:rsidRDefault="66E56814" w:rsidP="66E56814">
      <w:pPr>
        <w:spacing w:after="240"/>
      </w:pPr>
    </w:p>
    <w:p w14:paraId="3D62CF6F" w14:textId="25704E26" w:rsidR="66E56814" w:rsidRPr="006D5D3C" w:rsidRDefault="7A4F9C5E" w:rsidP="006D5D3C">
      <w:pPr>
        <w:rPr>
          <w:b/>
        </w:rPr>
      </w:pPr>
      <w:r w:rsidRPr="4A73B8AF">
        <w:rPr>
          <w:rFonts w:eastAsia="Times New Roman" w:cs="Times New Roman"/>
          <w:b/>
          <w:bCs/>
        </w:rPr>
        <w:t>SettingsMenuScreen.js</w:t>
      </w:r>
    </w:p>
    <w:p w14:paraId="7D94E6F1" w14:textId="61779B0A" w:rsidR="66E56814" w:rsidRDefault="7A4F9C5E" w:rsidP="3A4F9BC6">
      <w:pPr>
        <w:spacing w:after="240"/>
      </w:pPr>
      <w:r w:rsidRPr="4A73B8AF">
        <w:rPr>
          <w:rFonts w:eastAsia="Times New Roman" w:cs="Times New Roman"/>
          <w:b/>
          <w:bCs/>
        </w:rPr>
        <w:t>Purpose:</w:t>
      </w:r>
      <w:r w:rsidRPr="4A73B8AF">
        <w:rPr>
          <w:rFonts w:eastAsia="Times New Roman" w:cs="Times New Roman"/>
        </w:rPr>
        <w:t xml:space="preserve"> Main settings navigation hub </w:t>
      </w:r>
    </w:p>
    <w:p w14:paraId="340F5DFC" w14:textId="19CAA43B" w:rsidR="66E56814" w:rsidRDefault="7A4F9C5E" w:rsidP="4A73B8AF">
      <w:pPr>
        <w:spacing w:after="240"/>
        <w:rPr>
          <w:rFonts w:ascii="Consolas" w:eastAsia="Consolas" w:hAnsi="Consolas" w:cs="Consolas"/>
        </w:rPr>
      </w:pPr>
      <w:r w:rsidRPr="4A73B8AF">
        <w:rPr>
          <w:rFonts w:eastAsia="Times New Roman" w:cs="Times New Roman"/>
          <w:b/>
          <w:bCs/>
        </w:rPr>
        <w:t>Location:</w:t>
      </w:r>
      <w:r w:rsidRPr="4A73B8AF">
        <w:rPr>
          <w:rFonts w:eastAsia="Times New Roman" w:cs="Times New Roman"/>
        </w:rPr>
        <w:t xml:space="preserve"> </w:t>
      </w:r>
      <w:r w:rsidRPr="4A73B8AF">
        <w:rPr>
          <w:rFonts w:ascii="Consolas" w:eastAsia="Consolas" w:hAnsi="Consolas" w:cs="Consolas"/>
        </w:rPr>
        <w:t>Implementation/client/src/screens/main/SettingsMenuScreen.js</w:t>
      </w:r>
    </w:p>
    <w:p w14:paraId="5E20260F" w14:textId="71F44F95" w:rsidR="66E56814" w:rsidRDefault="7A4F9C5E" w:rsidP="4A73B8AF">
      <w:pPr>
        <w:spacing w:after="240"/>
      </w:pPr>
      <w:r w:rsidRPr="4A73B8AF">
        <w:rPr>
          <w:rFonts w:eastAsia="Times New Roman" w:cs="Times New Roman"/>
          <w:b/>
          <w:bCs/>
        </w:rPr>
        <w:t>Settings Organization:</w:t>
      </w:r>
    </w:p>
    <w:p w14:paraId="7E0073EC" w14:textId="165A6E62" w:rsidR="66E56814" w:rsidRDefault="7A4F9C5E" w:rsidP="4A73B8AF">
      <w:pPr>
        <w:spacing w:after="240"/>
      </w:pPr>
      <w:r w:rsidRPr="4A73B8AF">
        <w:rPr>
          <w:rFonts w:eastAsia="Times New Roman" w:cs="Times New Roman"/>
          <w:b/>
          <w:bCs/>
        </w:rPr>
        <w:t>Section 1: Settings</w:t>
      </w:r>
    </w:p>
    <w:p w14:paraId="3C97805C" w14:textId="07692A03" w:rsidR="66E56814" w:rsidRDefault="7A4F9C5E" w:rsidP="00BE438B">
      <w:pPr>
        <w:pStyle w:val="ListParagraph"/>
        <w:numPr>
          <w:ilvl w:val="0"/>
          <w:numId w:val="90"/>
        </w:numPr>
        <w:spacing w:before="0" w:after="0"/>
        <w:rPr>
          <w:rFonts w:eastAsia="Times New Roman" w:cs="Times New Roman"/>
        </w:rPr>
      </w:pPr>
      <w:r w:rsidRPr="4A73B8AF">
        <w:rPr>
          <w:rFonts w:eastAsia="Times New Roman" w:cs="Times New Roman"/>
        </w:rPr>
        <w:t>General Settings (future)</w:t>
      </w:r>
    </w:p>
    <w:p w14:paraId="598F4183" w14:textId="7D8AEA5B" w:rsidR="66E56814" w:rsidRDefault="7A4F9C5E" w:rsidP="00BE438B">
      <w:pPr>
        <w:pStyle w:val="ListParagraph"/>
        <w:numPr>
          <w:ilvl w:val="0"/>
          <w:numId w:val="90"/>
        </w:numPr>
        <w:spacing w:before="0" w:after="0"/>
        <w:rPr>
          <w:rFonts w:eastAsia="Times New Roman" w:cs="Times New Roman"/>
        </w:rPr>
      </w:pPr>
      <w:r w:rsidRPr="4A73B8AF">
        <w:rPr>
          <w:rFonts w:eastAsia="Times New Roman" w:cs="Times New Roman"/>
        </w:rPr>
        <w:t>Map Display Settings (future)</w:t>
      </w:r>
    </w:p>
    <w:p w14:paraId="23D91E87" w14:textId="05138D75" w:rsidR="66E56814" w:rsidRDefault="7A4F9C5E" w:rsidP="00BE438B">
      <w:pPr>
        <w:pStyle w:val="ListParagraph"/>
        <w:numPr>
          <w:ilvl w:val="0"/>
          <w:numId w:val="90"/>
        </w:numPr>
        <w:spacing w:before="0" w:after="0"/>
        <w:rPr>
          <w:rFonts w:eastAsia="Times New Roman" w:cs="Times New Roman"/>
        </w:rPr>
      </w:pPr>
      <w:r w:rsidRPr="4A73B8AF">
        <w:rPr>
          <w:rFonts w:eastAsia="Times New Roman" w:cs="Times New Roman"/>
        </w:rPr>
        <w:t>Voice and Sound Settings (future)</w:t>
      </w:r>
    </w:p>
    <w:p w14:paraId="142B890A" w14:textId="127043E2" w:rsidR="66E56814" w:rsidRDefault="7A4F9C5E" w:rsidP="4A73B8AF">
      <w:pPr>
        <w:spacing w:after="240"/>
      </w:pPr>
      <w:r w:rsidRPr="4A73B8AF">
        <w:rPr>
          <w:rFonts w:eastAsia="Times New Roman" w:cs="Times New Roman"/>
          <w:b/>
          <w:bCs/>
        </w:rPr>
        <w:t>Section 2: Notifications</w:t>
      </w:r>
    </w:p>
    <w:p w14:paraId="100405B4" w14:textId="7DF92B6A" w:rsidR="66E56814" w:rsidRDefault="7A4F9C5E" w:rsidP="00BE438B">
      <w:pPr>
        <w:pStyle w:val="ListParagraph"/>
        <w:numPr>
          <w:ilvl w:val="0"/>
          <w:numId w:val="89"/>
        </w:numPr>
        <w:spacing w:before="0" w:after="0"/>
        <w:rPr>
          <w:rFonts w:eastAsia="Times New Roman" w:cs="Times New Roman"/>
        </w:rPr>
      </w:pPr>
      <w:r w:rsidRPr="4A73B8AF">
        <w:rPr>
          <w:rFonts w:eastAsia="Times New Roman" w:cs="Times New Roman"/>
        </w:rPr>
        <w:t>Phone Notifications (future)</w:t>
      </w:r>
    </w:p>
    <w:p w14:paraId="0343C10A" w14:textId="1EF6F857" w:rsidR="66E56814" w:rsidRDefault="7A4F9C5E" w:rsidP="00BE438B">
      <w:pPr>
        <w:pStyle w:val="ListParagraph"/>
        <w:numPr>
          <w:ilvl w:val="0"/>
          <w:numId w:val="89"/>
        </w:numPr>
        <w:spacing w:before="0" w:after="0"/>
        <w:rPr>
          <w:rFonts w:eastAsia="Times New Roman" w:cs="Times New Roman"/>
        </w:rPr>
      </w:pPr>
      <w:r w:rsidRPr="4A73B8AF">
        <w:rPr>
          <w:rFonts w:eastAsia="Times New Roman" w:cs="Times New Roman"/>
        </w:rPr>
        <w:t>Email Notifications (future)</w:t>
      </w:r>
    </w:p>
    <w:p w14:paraId="5898AF91" w14:textId="40A53EBE" w:rsidR="66E56814" w:rsidRDefault="7A4F9C5E" w:rsidP="4A73B8AF">
      <w:pPr>
        <w:spacing w:after="240"/>
      </w:pPr>
      <w:r w:rsidRPr="4A73B8AF">
        <w:rPr>
          <w:rFonts w:eastAsia="Times New Roman" w:cs="Times New Roman"/>
          <w:b/>
          <w:bCs/>
        </w:rPr>
        <w:t>Section 3: Driving Preferences</w:t>
      </w:r>
    </w:p>
    <w:p w14:paraId="1556981F" w14:textId="493AC2FC" w:rsidR="66E56814" w:rsidRDefault="7A4F9C5E" w:rsidP="00BE438B">
      <w:pPr>
        <w:pStyle w:val="ListParagraph"/>
        <w:numPr>
          <w:ilvl w:val="0"/>
          <w:numId w:val="88"/>
        </w:numPr>
        <w:spacing w:before="0" w:after="0"/>
        <w:rPr>
          <w:rFonts w:eastAsia="Times New Roman" w:cs="Times New Roman"/>
        </w:rPr>
      </w:pPr>
      <w:r w:rsidRPr="4A73B8AF">
        <w:rPr>
          <w:rFonts w:eastAsia="Times New Roman" w:cs="Times New Roman"/>
        </w:rPr>
        <w:t>Gas Station Settings → GasStationScreen</w:t>
      </w:r>
    </w:p>
    <w:p w14:paraId="22B29ADC" w14:textId="05CB72BD" w:rsidR="66E56814" w:rsidRDefault="7A4F9C5E" w:rsidP="00BE438B">
      <w:pPr>
        <w:pStyle w:val="ListParagraph"/>
        <w:numPr>
          <w:ilvl w:val="0"/>
          <w:numId w:val="88"/>
        </w:numPr>
        <w:spacing w:before="0" w:after="0"/>
        <w:rPr>
          <w:rFonts w:eastAsia="Times New Roman" w:cs="Times New Roman"/>
        </w:rPr>
      </w:pPr>
      <w:r w:rsidRPr="4A73B8AF">
        <w:rPr>
          <w:rFonts w:eastAsia="Times New Roman" w:cs="Times New Roman"/>
        </w:rPr>
        <w:t>Speedometer Settings → SpeedometerScreen</w:t>
      </w:r>
    </w:p>
    <w:p w14:paraId="6DFA0E3B" w14:textId="5893244D" w:rsidR="66E56814" w:rsidRDefault="7A4F9C5E" w:rsidP="4A73B8AF">
      <w:pPr>
        <w:spacing w:after="240"/>
      </w:pPr>
      <w:r w:rsidRPr="4A73B8AF">
        <w:rPr>
          <w:rFonts w:eastAsia="Times New Roman" w:cs="Times New Roman"/>
          <w:b/>
          <w:bCs/>
        </w:rPr>
        <w:t>UI Pattern:</w:t>
      </w:r>
    </w:p>
    <w:p w14:paraId="2EC1BEDC" w14:textId="74B71B4E" w:rsidR="66E56814" w:rsidRDefault="7A4F9C5E" w:rsidP="00BE438B">
      <w:pPr>
        <w:pStyle w:val="ListParagraph"/>
        <w:numPr>
          <w:ilvl w:val="0"/>
          <w:numId w:val="87"/>
        </w:numPr>
        <w:spacing w:before="0" w:after="0"/>
        <w:rPr>
          <w:rFonts w:eastAsia="Times New Roman" w:cs="Times New Roman"/>
        </w:rPr>
      </w:pPr>
      <w:r w:rsidRPr="4A73B8AF">
        <w:rPr>
          <w:rFonts w:eastAsia="Times New Roman" w:cs="Times New Roman"/>
        </w:rPr>
        <w:lastRenderedPageBreak/>
        <w:t>Section headers (gray text)</w:t>
      </w:r>
    </w:p>
    <w:p w14:paraId="16DB5D7A" w14:textId="4066B1E5" w:rsidR="66E56814" w:rsidRDefault="7A4F9C5E" w:rsidP="00BE438B">
      <w:pPr>
        <w:pStyle w:val="ListParagraph"/>
        <w:numPr>
          <w:ilvl w:val="0"/>
          <w:numId w:val="87"/>
        </w:numPr>
        <w:spacing w:before="0" w:after="0"/>
        <w:rPr>
          <w:rFonts w:eastAsia="Times New Roman" w:cs="Times New Roman"/>
        </w:rPr>
      </w:pPr>
      <w:r w:rsidRPr="4A73B8AF">
        <w:rPr>
          <w:rFonts w:eastAsia="Times New Roman" w:cs="Times New Roman"/>
        </w:rPr>
        <w:t>Menu items with icons</w:t>
      </w:r>
    </w:p>
    <w:p w14:paraId="4E998D73" w14:textId="14A62D57" w:rsidR="66E56814" w:rsidRDefault="7A4F9C5E" w:rsidP="00BE438B">
      <w:pPr>
        <w:pStyle w:val="ListParagraph"/>
        <w:numPr>
          <w:ilvl w:val="0"/>
          <w:numId w:val="87"/>
        </w:numPr>
        <w:spacing w:before="0" w:after="0"/>
        <w:rPr>
          <w:rFonts w:eastAsia="Times New Roman" w:cs="Times New Roman"/>
        </w:rPr>
      </w:pPr>
      <w:r w:rsidRPr="4A73B8AF">
        <w:rPr>
          <w:rFonts w:eastAsia="Times New Roman" w:cs="Times New Roman"/>
        </w:rPr>
        <w:t>Chevron indicators for navigation</w:t>
      </w:r>
    </w:p>
    <w:p w14:paraId="6C6894B5" w14:textId="202C1FF1" w:rsidR="66E56814" w:rsidRDefault="7A4F9C5E" w:rsidP="00BE438B">
      <w:pPr>
        <w:pStyle w:val="ListParagraph"/>
        <w:numPr>
          <w:ilvl w:val="0"/>
          <w:numId w:val="87"/>
        </w:numPr>
        <w:spacing w:before="0" w:after="0"/>
        <w:rPr>
          <w:rFonts w:eastAsia="Times New Roman" w:cs="Times New Roman"/>
        </w:rPr>
      </w:pPr>
      <w:r w:rsidRPr="4A73B8AF">
        <w:rPr>
          <w:rFonts w:eastAsia="Times New Roman" w:cs="Times New Roman"/>
        </w:rPr>
        <w:t>Divider lines between items</w:t>
      </w:r>
    </w:p>
    <w:p w14:paraId="76FB37F3" w14:textId="3406AE15" w:rsidR="66E56814" w:rsidRDefault="7A4F9C5E" w:rsidP="4A73B8AF">
      <w:pPr>
        <w:spacing w:after="240"/>
      </w:pPr>
      <w:r w:rsidRPr="4A73B8AF">
        <w:rPr>
          <w:rFonts w:eastAsia="Times New Roman" w:cs="Times New Roman"/>
          <w:b/>
          <w:bCs/>
        </w:rPr>
        <w:t>Navigation Integration:</w:t>
      </w:r>
    </w:p>
    <w:p w14:paraId="6869A53B" w14:textId="54AF99FC" w:rsidR="66E56814" w:rsidRDefault="7A4F9C5E" w:rsidP="00BE438B">
      <w:pPr>
        <w:pStyle w:val="ListParagraph"/>
        <w:numPr>
          <w:ilvl w:val="0"/>
          <w:numId w:val="86"/>
        </w:numPr>
        <w:spacing w:before="0" w:after="0"/>
        <w:rPr>
          <w:rFonts w:eastAsia="Times New Roman" w:cs="Times New Roman"/>
        </w:rPr>
      </w:pPr>
      <w:r w:rsidRPr="4A73B8AF">
        <w:rPr>
          <w:rFonts w:eastAsia="Times New Roman" w:cs="Times New Roman"/>
        </w:rPr>
        <w:t>Accessible from bottom tab bar</w:t>
      </w:r>
    </w:p>
    <w:p w14:paraId="7CE48492" w14:textId="07F8E51C" w:rsidR="66E56814" w:rsidRDefault="7A4F9C5E" w:rsidP="00BE438B">
      <w:pPr>
        <w:pStyle w:val="ListParagraph"/>
        <w:numPr>
          <w:ilvl w:val="0"/>
          <w:numId w:val="86"/>
        </w:numPr>
        <w:spacing w:before="0" w:after="0"/>
        <w:rPr>
          <w:rFonts w:eastAsia="Times New Roman" w:cs="Times New Roman"/>
        </w:rPr>
      </w:pPr>
      <w:r w:rsidRPr="4A73B8AF">
        <w:rPr>
          <w:rFonts w:eastAsia="Times New Roman" w:cs="Times New Roman"/>
        </w:rPr>
        <w:t>Accessible from profile modal</w:t>
      </w:r>
    </w:p>
    <w:p w14:paraId="36D088A9" w14:textId="642CB688" w:rsidR="66E56814" w:rsidRDefault="7A4F9C5E" w:rsidP="006D5D3C">
      <w:pPr>
        <w:pStyle w:val="ListParagraph"/>
        <w:numPr>
          <w:ilvl w:val="0"/>
          <w:numId w:val="86"/>
        </w:numPr>
        <w:spacing w:before="0" w:after="0"/>
      </w:pPr>
      <w:r w:rsidRPr="4A73B8AF">
        <w:rPr>
          <w:rFonts w:eastAsia="Times New Roman" w:cs="Times New Roman"/>
        </w:rPr>
        <w:t>Clean back navigation</w:t>
      </w:r>
    </w:p>
    <w:p w14:paraId="2244EAD2" w14:textId="77777777" w:rsidR="006D5D3C" w:rsidRPr="006D5D3C" w:rsidRDefault="006D5D3C" w:rsidP="006D5D3C">
      <w:pPr>
        <w:spacing w:before="0" w:after="0"/>
        <w:rPr>
          <w:rFonts w:eastAsia="Times New Roman" w:cs="Times New Roman"/>
        </w:rPr>
      </w:pPr>
    </w:p>
    <w:p w14:paraId="4DCA48C3" w14:textId="02A698A3" w:rsidR="66E56814" w:rsidRPr="003C362A" w:rsidRDefault="7A4F9C5E" w:rsidP="003C362A">
      <w:pPr>
        <w:rPr>
          <w:b/>
          <w:sz w:val="26"/>
          <w:szCs w:val="26"/>
        </w:rPr>
      </w:pPr>
      <w:r w:rsidRPr="003C362A">
        <w:rPr>
          <w:b/>
          <w:sz w:val="26"/>
          <w:szCs w:val="26"/>
        </w:rPr>
        <w:t xml:space="preserve">Settings </w:t>
      </w:r>
      <w:r w:rsidRPr="003C362A">
        <w:rPr>
          <w:b/>
          <w:bCs/>
          <w:sz w:val="26"/>
          <w:szCs w:val="26"/>
        </w:rPr>
        <w:t>Sub</w:t>
      </w:r>
      <w:r w:rsidR="003C362A">
        <w:rPr>
          <w:b/>
          <w:bCs/>
          <w:sz w:val="26"/>
          <w:szCs w:val="26"/>
        </w:rPr>
        <w:t>-</w:t>
      </w:r>
      <w:r w:rsidRPr="003C362A">
        <w:rPr>
          <w:b/>
          <w:bCs/>
          <w:sz w:val="26"/>
          <w:szCs w:val="26"/>
        </w:rPr>
        <w:t>screens</w:t>
      </w:r>
    </w:p>
    <w:p w14:paraId="00272A9B" w14:textId="7496EA1B" w:rsidR="66E56814" w:rsidRDefault="7A4F9C5E" w:rsidP="4A73B8AF">
      <w:pPr>
        <w:pStyle w:val="Heading4"/>
        <w:spacing w:before="319" w:after="319"/>
        <w:rPr>
          <w:rFonts w:eastAsia="Times New Roman" w:cs="Times New Roman"/>
          <w:b/>
          <w:i w:val="0"/>
          <w:color w:val="auto"/>
        </w:rPr>
      </w:pPr>
      <w:r w:rsidRPr="01759615">
        <w:rPr>
          <w:rFonts w:eastAsia="Times New Roman" w:cs="Times New Roman"/>
          <w:b/>
          <w:i w:val="0"/>
          <w:color w:val="auto"/>
        </w:rPr>
        <w:t>GasStationScreen.js</w:t>
      </w:r>
    </w:p>
    <w:p w14:paraId="2ACBF33B" w14:textId="40981249" w:rsidR="66E56814" w:rsidRDefault="7A4F9C5E" w:rsidP="6AA93956">
      <w:pPr>
        <w:spacing w:after="240"/>
        <w:rPr>
          <w:rFonts w:ascii="Consolas" w:eastAsia="Consolas" w:hAnsi="Consolas" w:cs="Consolas"/>
        </w:rPr>
      </w:pPr>
      <w:r w:rsidRPr="4A73B8AF">
        <w:rPr>
          <w:rFonts w:eastAsia="Times New Roman" w:cs="Times New Roman"/>
          <w:b/>
          <w:bCs/>
        </w:rPr>
        <w:t>Purpose:</w:t>
      </w:r>
      <w:r w:rsidRPr="4A73B8AF">
        <w:rPr>
          <w:rFonts w:eastAsia="Times New Roman" w:cs="Times New Roman"/>
        </w:rPr>
        <w:t xml:space="preserve"> Gas station preferences and filtering</w:t>
      </w:r>
    </w:p>
    <w:p w14:paraId="2C8F0E2B" w14:textId="0EFAE60D" w:rsidR="66E56814" w:rsidRDefault="7A4F9C5E" w:rsidP="006D5D3C">
      <w:r w:rsidRPr="4A73B8AF">
        <w:rPr>
          <w:rFonts w:eastAsia="Times New Roman" w:cs="Times New Roman"/>
          <w:b/>
          <w:bCs/>
        </w:rPr>
        <w:t>Location:</w:t>
      </w:r>
      <w:r w:rsidRPr="4A73B8AF">
        <w:rPr>
          <w:rFonts w:eastAsia="Times New Roman" w:cs="Times New Roman"/>
        </w:rPr>
        <w:t xml:space="preserve"> </w:t>
      </w:r>
      <w:r w:rsidRPr="4A73B8AF">
        <w:t>Implementation/client/src/screens/settings/GasStationScreen.js</w:t>
      </w:r>
    </w:p>
    <w:p w14:paraId="152C3D03" w14:textId="3DD94325" w:rsidR="66E56814" w:rsidRDefault="7A4F9C5E" w:rsidP="4A73B8AF">
      <w:pPr>
        <w:spacing w:after="240"/>
      </w:pPr>
      <w:r w:rsidRPr="4A73B8AF">
        <w:rPr>
          <w:rFonts w:eastAsia="Times New Roman" w:cs="Times New Roman"/>
          <w:b/>
          <w:bCs/>
        </w:rPr>
        <w:t>Features Implemented:</w:t>
      </w:r>
    </w:p>
    <w:p w14:paraId="498BD2A5" w14:textId="319EC05B" w:rsidR="66E56814" w:rsidRDefault="7A4F9C5E" w:rsidP="4A73B8AF">
      <w:pPr>
        <w:spacing w:after="240"/>
      </w:pPr>
      <w:r w:rsidRPr="4A73B8AF">
        <w:rPr>
          <w:rFonts w:eastAsia="Times New Roman" w:cs="Times New Roman"/>
          <w:b/>
          <w:bCs/>
        </w:rPr>
        <w:t>1. Preferred Gas Type Selection</w:t>
      </w:r>
      <w:r w:rsidRPr="4A73B8AF">
        <w:rPr>
          <w:rFonts w:eastAsia="Times New Roman" w:cs="Times New Roman"/>
        </w:rPr>
        <w:t xml:space="preserve"> </w:t>
      </w:r>
      <w:r w:rsidRPr="4A73B8AF">
        <w:rPr>
          <w:rFonts w:eastAsia="Times New Roman" w:cs="Times New Roman"/>
          <w:b/>
          <w:bCs/>
        </w:rPr>
        <w:t>Trigger:</w:t>
      </w:r>
      <w:r w:rsidRPr="4A73B8AF">
        <w:rPr>
          <w:rFonts w:eastAsia="Times New Roman" w:cs="Times New Roman"/>
        </w:rPr>
        <w:t xml:space="preserve"> Tap "Preferred gas type" row </w:t>
      </w:r>
    </w:p>
    <w:p w14:paraId="79716A06" w14:textId="55227563" w:rsidR="66E56814" w:rsidRDefault="7A4F9C5E" w:rsidP="4A73B8AF">
      <w:pPr>
        <w:spacing w:after="240"/>
      </w:pPr>
      <w:r w:rsidRPr="4A73B8AF">
        <w:rPr>
          <w:rFonts w:eastAsia="Times New Roman" w:cs="Times New Roman"/>
          <w:b/>
          <w:bCs/>
        </w:rPr>
        <w:t>Modal Opens:</w:t>
      </w:r>
      <w:r w:rsidRPr="4A73B8AF">
        <w:rPr>
          <w:rFonts w:eastAsia="Times New Roman" w:cs="Times New Roman"/>
        </w:rPr>
        <w:t xml:space="preserve"> Gas type selection modal</w:t>
      </w:r>
    </w:p>
    <w:p w14:paraId="3F63EDE7" w14:textId="5D41171D" w:rsidR="66E56814" w:rsidRDefault="7A4F9C5E" w:rsidP="4A73B8AF">
      <w:pPr>
        <w:spacing w:after="240"/>
      </w:pPr>
      <w:r w:rsidRPr="4A73B8AF">
        <w:rPr>
          <w:rFonts w:eastAsia="Times New Roman" w:cs="Times New Roman"/>
          <w:b/>
          <w:bCs/>
        </w:rPr>
        <w:t>Gas Type Options:</w:t>
      </w:r>
    </w:p>
    <w:p w14:paraId="692793E6" w14:textId="2A8FCE36" w:rsidR="66E56814" w:rsidRDefault="7A4F9C5E" w:rsidP="00BE438B">
      <w:pPr>
        <w:pStyle w:val="ListParagraph"/>
        <w:numPr>
          <w:ilvl w:val="0"/>
          <w:numId w:val="85"/>
        </w:numPr>
        <w:spacing w:before="0" w:after="0"/>
        <w:rPr>
          <w:rFonts w:eastAsia="Times New Roman" w:cs="Times New Roman"/>
        </w:rPr>
      </w:pPr>
      <w:r w:rsidRPr="4A73B8AF">
        <w:rPr>
          <w:rFonts w:eastAsia="Times New Roman" w:cs="Times New Roman"/>
        </w:rPr>
        <w:t>Regular</w:t>
      </w:r>
    </w:p>
    <w:p w14:paraId="092141FA" w14:textId="2034959A" w:rsidR="66E56814" w:rsidRDefault="7A4F9C5E" w:rsidP="00BE438B">
      <w:pPr>
        <w:pStyle w:val="ListParagraph"/>
        <w:numPr>
          <w:ilvl w:val="0"/>
          <w:numId w:val="85"/>
        </w:numPr>
        <w:spacing w:before="0" w:after="0"/>
        <w:rPr>
          <w:rFonts w:eastAsia="Times New Roman" w:cs="Times New Roman"/>
        </w:rPr>
      </w:pPr>
      <w:r w:rsidRPr="4A73B8AF">
        <w:rPr>
          <w:rFonts w:eastAsia="Times New Roman" w:cs="Times New Roman"/>
        </w:rPr>
        <w:t>Midgrade</w:t>
      </w:r>
    </w:p>
    <w:p w14:paraId="1E078581" w14:textId="5E5497E4" w:rsidR="66E56814" w:rsidRDefault="7A4F9C5E" w:rsidP="00BE438B">
      <w:pPr>
        <w:pStyle w:val="ListParagraph"/>
        <w:numPr>
          <w:ilvl w:val="0"/>
          <w:numId w:val="85"/>
        </w:numPr>
        <w:spacing w:before="0" w:after="0"/>
        <w:rPr>
          <w:rFonts w:eastAsia="Times New Roman" w:cs="Times New Roman"/>
        </w:rPr>
      </w:pPr>
      <w:r w:rsidRPr="4A73B8AF">
        <w:rPr>
          <w:rFonts w:eastAsia="Times New Roman" w:cs="Times New Roman"/>
        </w:rPr>
        <w:t>Premium</w:t>
      </w:r>
    </w:p>
    <w:p w14:paraId="061CCA12" w14:textId="2BB34265" w:rsidR="66E56814" w:rsidRDefault="7A4F9C5E" w:rsidP="00BE438B">
      <w:pPr>
        <w:pStyle w:val="ListParagraph"/>
        <w:numPr>
          <w:ilvl w:val="0"/>
          <w:numId w:val="85"/>
        </w:numPr>
        <w:spacing w:before="0" w:after="0"/>
        <w:rPr>
          <w:rFonts w:eastAsia="Times New Roman" w:cs="Times New Roman"/>
        </w:rPr>
      </w:pPr>
      <w:r w:rsidRPr="4A73B8AF">
        <w:rPr>
          <w:rFonts w:eastAsia="Times New Roman" w:cs="Times New Roman"/>
        </w:rPr>
        <w:t>Diesel</w:t>
      </w:r>
    </w:p>
    <w:p w14:paraId="4E053448" w14:textId="49AC7E70" w:rsidR="66E56814" w:rsidRDefault="7A4F9C5E" w:rsidP="00BE438B">
      <w:pPr>
        <w:pStyle w:val="ListParagraph"/>
        <w:numPr>
          <w:ilvl w:val="0"/>
          <w:numId w:val="85"/>
        </w:numPr>
        <w:spacing w:before="0" w:after="0"/>
        <w:rPr>
          <w:rFonts w:eastAsia="Times New Roman" w:cs="Times New Roman"/>
        </w:rPr>
      </w:pPr>
      <w:r w:rsidRPr="4A73B8AF">
        <w:rPr>
          <w:rFonts w:eastAsia="Times New Roman" w:cs="Times New Roman"/>
        </w:rPr>
        <w:t>Flex-fuel (E85)</w:t>
      </w:r>
    </w:p>
    <w:p w14:paraId="3F50B387" w14:textId="46FA0EEA" w:rsidR="66E56814" w:rsidRDefault="7A4F9C5E" w:rsidP="00BE438B">
      <w:pPr>
        <w:pStyle w:val="ListParagraph"/>
        <w:numPr>
          <w:ilvl w:val="0"/>
          <w:numId w:val="85"/>
        </w:numPr>
        <w:spacing w:before="0" w:after="0"/>
        <w:rPr>
          <w:rFonts w:eastAsia="Times New Roman" w:cs="Times New Roman"/>
        </w:rPr>
      </w:pPr>
      <w:r w:rsidRPr="4A73B8AF">
        <w:rPr>
          <w:rFonts w:eastAsia="Times New Roman" w:cs="Times New Roman"/>
        </w:rPr>
        <w:t>Biodiesel</w:t>
      </w:r>
    </w:p>
    <w:p w14:paraId="16447687" w14:textId="16473BE9" w:rsidR="66E56814" w:rsidRDefault="7A4F9C5E" w:rsidP="4A73B8AF">
      <w:pPr>
        <w:spacing w:after="240"/>
      </w:pPr>
      <w:r w:rsidRPr="4A73B8AF">
        <w:rPr>
          <w:rFonts w:eastAsia="Times New Roman" w:cs="Times New Roman"/>
          <w:b/>
          <w:bCs/>
        </w:rPr>
        <w:t>Selection Pattern:</w:t>
      </w:r>
    </w:p>
    <w:p w14:paraId="4D189AD2" w14:textId="14D70F6E" w:rsidR="66E56814" w:rsidRDefault="7A4F9C5E" w:rsidP="00BE438B">
      <w:pPr>
        <w:pStyle w:val="ListParagraph"/>
        <w:numPr>
          <w:ilvl w:val="0"/>
          <w:numId w:val="84"/>
        </w:numPr>
        <w:spacing w:before="0" w:after="0"/>
        <w:rPr>
          <w:rFonts w:eastAsia="Times New Roman" w:cs="Times New Roman"/>
        </w:rPr>
      </w:pPr>
      <w:r w:rsidRPr="4A73B8AF">
        <w:rPr>
          <w:rFonts w:eastAsia="Times New Roman" w:cs="Times New Roman"/>
        </w:rPr>
        <w:lastRenderedPageBreak/>
        <w:t>List of options in modal</w:t>
      </w:r>
    </w:p>
    <w:p w14:paraId="06005930" w14:textId="6DC54F86" w:rsidR="66E56814" w:rsidRDefault="7A4F9C5E" w:rsidP="00BE438B">
      <w:pPr>
        <w:pStyle w:val="ListParagraph"/>
        <w:numPr>
          <w:ilvl w:val="0"/>
          <w:numId w:val="84"/>
        </w:numPr>
        <w:spacing w:before="0" w:after="0"/>
        <w:rPr>
          <w:rFonts w:eastAsia="Times New Roman" w:cs="Times New Roman"/>
        </w:rPr>
      </w:pPr>
      <w:r w:rsidRPr="4A73B8AF">
        <w:rPr>
          <w:rFonts w:eastAsia="Times New Roman" w:cs="Times New Roman"/>
        </w:rPr>
        <w:t>Selected option shows checkmark</w:t>
      </w:r>
    </w:p>
    <w:p w14:paraId="26536CD7" w14:textId="378599C0" w:rsidR="66E56814" w:rsidRDefault="7A4F9C5E" w:rsidP="00BE438B">
      <w:pPr>
        <w:pStyle w:val="ListParagraph"/>
        <w:numPr>
          <w:ilvl w:val="0"/>
          <w:numId w:val="84"/>
        </w:numPr>
        <w:spacing w:before="0" w:after="0"/>
        <w:rPr>
          <w:rFonts w:eastAsia="Times New Roman" w:cs="Times New Roman"/>
        </w:rPr>
      </w:pPr>
      <w:r w:rsidRPr="4A73B8AF">
        <w:rPr>
          <w:rFonts w:eastAsia="Times New Roman" w:cs="Times New Roman"/>
        </w:rPr>
        <w:t>Tap to select</w:t>
      </w:r>
    </w:p>
    <w:p w14:paraId="0812C3C4" w14:textId="7087EECF" w:rsidR="66E56814" w:rsidRDefault="7A4F9C5E" w:rsidP="00BE438B">
      <w:pPr>
        <w:pStyle w:val="ListParagraph"/>
        <w:numPr>
          <w:ilvl w:val="0"/>
          <w:numId w:val="84"/>
        </w:numPr>
        <w:spacing w:before="0" w:after="0"/>
        <w:rPr>
          <w:rFonts w:eastAsia="Times New Roman" w:cs="Times New Roman"/>
        </w:rPr>
      </w:pPr>
      <w:r w:rsidRPr="4A73B8AF">
        <w:rPr>
          <w:rFonts w:eastAsia="Times New Roman" w:cs="Times New Roman"/>
        </w:rPr>
        <w:t>Modal closes automatically</w:t>
      </w:r>
    </w:p>
    <w:p w14:paraId="6725FA42" w14:textId="67D4ED12" w:rsidR="66E56814" w:rsidRDefault="7A4F9C5E" w:rsidP="00BE438B">
      <w:pPr>
        <w:pStyle w:val="ListParagraph"/>
        <w:numPr>
          <w:ilvl w:val="0"/>
          <w:numId w:val="84"/>
        </w:numPr>
        <w:spacing w:before="0" w:after="0"/>
        <w:rPr>
          <w:rFonts w:eastAsia="Times New Roman" w:cs="Times New Roman"/>
        </w:rPr>
      </w:pPr>
      <w:r w:rsidRPr="4A73B8AF">
        <w:rPr>
          <w:rFonts w:eastAsia="Times New Roman" w:cs="Times New Roman"/>
        </w:rPr>
        <w:t>Main screen updates with selection</w:t>
      </w:r>
    </w:p>
    <w:p w14:paraId="6E3FFCEA" w14:textId="2CABB5A0" w:rsidR="66E56814" w:rsidRDefault="7A4F9C5E" w:rsidP="4A73B8AF">
      <w:pPr>
        <w:spacing w:after="240"/>
      </w:pPr>
      <w:r w:rsidRPr="4A73B8AF">
        <w:rPr>
          <w:rFonts w:eastAsia="Times New Roman" w:cs="Times New Roman"/>
          <w:b/>
          <w:bCs/>
        </w:rPr>
        <w:t>Code Implementation:</w:t>
      </w:r>
    </w:p>
    <w:p w14:paraId="2C31528A" w14:textId="2B957F2A" w:rsidR="66E56814" w:rsidRDefault="7A4F9C5E" w:rsidP="57FD0B32">
      <w:pPr>
        <w:spacing w:after="240"/>
        <w:jc w:val="left"/>
        <w:rPr>
          <w:rFonts w:eastAsia="Times New Roman" w:cs="Times New Roman"/>
        </w:rPr>
      </w:pPr>
      <w:r w:rsidRPr="637CB3EF">
        <w:rPr>
          <w:rFonts w:eastAsia="Times New Roman" w:cs="Times New Roman"/>
        </w:rPr>
        <w:t>const [selectedGasType, setSelectedGasType] = useState("Regular");</w:t>
      </w:r>
      <w:r w:rsidR="66E56814">
        <w:br/>
      </w:r>
      <w:r w:rsidRPr="637CB3EF">
        <w:rPr>
          <w:rFonts w:eastAsia="Times New Roman" w:cs="Times New Roman"/>
        </w:rPr>
        <w:t>const [showGasTypeModal, setShowGasTypeModal] = useState(false);</w:t>
      </w:r>
      <w:r w:rsidR="66E56814">
        <w:br/>
      </w:r>
      <w:r w:rsidRPr="637CB3EF">
        <w:rPr>
          <w:rFonts w:eastAsia="Times New Roman" w:cs="Times New Roman"/>
        </w:rPr>
        <w:t>const gasTypes = [</w:t>
      </w:r>
      <w:r w:rsidR="66E56814">
        <w:br/>
      </w:r>
      <w:r w:rsidRPr="637CB3EF">
        <w:rPr>
          <w:rFonts w:eastAsia="Times New Roman" w:cs="Times New Roman"/>
        </w:rPr>
        <w:t xml:space="preserve">  { id: "regular", label: "Regular", selected: true },</w:t>
      </w:r>
      <w:r w:rsidR="66E56814">
        <w:br/>
      </w:r>
      <w:r w:rsidRPr="637CB3EF">
        <w:rPr>
          <w:rFonts w:eastAsia="Times New Roman" w:cs="Times New Roman"/>
        </w:rPr>
        <w:t xml:space="preserve">  { id: "midgrade", label: "Midgrade", selected: false },</w:t>
      </w:r>
      <w:r w:rsidR="66E56814">
        <w:br/>
      </w:r>
      <w:r w:rsidRPr="637CB3EF">
        <w:rPr>
          <w:rFonts w:eastAsia="Times New Roman" w:cs="Times New Roman"/>
        </w:rPr>
        <w:t xml:space="preserve">  { id: "premium", label: "Premium", selected: false },</w:t>
      </w:r>
      <w:r w:rsidR="66E56814">
        <w:br/>
      </w:r>
      <w:r w:rsidRPr="637CB3EF">
        <w:rPr>
          <w:rFonts w:eastAsia="Times New Roman" w:cs="Times New Roman"/>
        </w:rPr>
        <w:t xml:space="preserve">  { id: "diesel", label: "Diesel", selected: false },</w:t>
      </w:r>
      <w:r w:rsidR="66E56814">
        <w:br/>
      </w:r>
      <w:r w:rsidRPr="637CB3EF">
        <w:rPr>
          <w:rFonts w:eastAsia="Times New Roman" w:cs="Times New Roman"/>
        </w:rPr>
        <w:t xml:space="preserve">  { id: "flex-fuel", label: "Flex-fuel (E85)", selected: false },</w:t>
      </w:r>
      <w:r w:rsidR="66E56814">
        <w:br/>
      </w:r>
      <w:r w:rsidRPr="637CB3EF">
        <w:rPr>
          <w:rFonts w:eastAsia="Times New Roman" w:cs="Times New Roman"/>
        </w:rPr>
        <w:t xml:space="preserve">  { id: "biodiesel", label: "Biodiesel", selected: false },</w:t>
      </w:r>
      <w:r w:rsidR="66E56814">
        <w:br/>
      </w:r>
      <w:r w:rsidRPr="637CB3EF">
        <w:rPr>
          <w:rFonts w:eastAsia="Times New Roman" w:cs="Times New Roman"/>
        </w:rPr>
        <w:t>];</w:t>
      </w:r>
      <w:r w:rsidR="66E56814">
        <w:br/>
      </w:r>
      <w:r w:rsidRPr="637CB3EF">
        <w:rPr>
          <w:rFonts w:eastAsia="Times New Roman" w:cs="Times New Roman"/>
        </w:rPr>
        <w:t>const handleGasTypeSelect = (type) =&gt; {</w:t>
      </w:r>
      <w:r w:rsidR="66E56814">
        <w:br/>
      </w:r>
      <w:r w:rsidRPr="637CB3EF">
        <w:rPr>
          <w:rFonts w:eastAsia="Times New Roman" w:cs="Times New Roman"/>
        </w:rPr>
        <w:t xml:space="preserve">  setSelectedGasType(type);</w:t>
      </w:r>
      <w:r w:rsidR="66E56814">
        <w:br/>
      </w:r>
      <w:r w:rsidRPr="637CB3EF">
        <w:rPr>
          <w:rFonts w:eastAsia="Times New Roman" w:cs="Times New Roman"/>
        </w:rPr>
        <w:t xml:space="preserve">  setShowGasTypeModal(false);</w:t>
      </w:r>
      <w:r w:rsidR="66E56814">
        <w:br/>
      </w:r>
      <w:r w:rsidRPr="637CB3EF">
        <w:rPr>
          <w:rFonts w:eastAsia="Times New Roman" w:cs="Times New Roman"/>
        </w:rPr>
        <w:t>};</w:t>
      </w:r>
    </w:p>
    <w:p w14:paraId="16B197B5" w14:textId="77828935" w:rsidR="66E56814" w:rsidRDefault="7A4F9C5E" w:rsidP="4A73B8AF">
      <w:pPr>
        <w:spacing w:after="240"/>
      </w:pPr>
      <w:r w:rsidRPr="4A73B8AF">
        <w:rPr>
          <w:rFonts w:eastAsia="Times New Roman" w:cs="Times New Roman"/>
          <w:b/>
          <w:bCs/>
        </w:rPr>
        <w:t>2. Preferred Brand Selection</w:t>
      </w:r>
      <w:r w:rsidRPr="4A73B8AF">
        <w:rPr>
          <w:rFonts w:eastAsia="Times New Roman" w:cs="Times New Roman"/>
        </w:rPr>
        <w:t xml:space="preserve"> </w:t>
      </w:r>
      <w:r w:rsidRPr="4A73B8AF">
        <w:rPr>
          <w:rFonts w:eastAsia="Times New Roman" w:cs="Times New Roman"/>
          <w:b/>
          <w:bCs/>
        </w:rPr>
        <w:t>Trigger:</w:t>
      </w:r>
      <w:r w:rsidRPr="4A73B8AF">
        <w:rPr>
          <w:rFonts w:eastAsia="Times New Roman" w:cs="Times New Roman"/>
        </w:rPr>
        <w:t xml:space="preserve"> Tap "Preferred brand" row </w:t>
      </w:r>
    </w:p>
    <w:p w14:paraId="721D099E" w14:textId="0B64D041" w:rsidR="66E56814" w:rsidRDefault="7A4F9C5E" w:rsidP="6CFF9D71">
      <w:pPr>
        <w:spacing w:after="240"/>
        <w:rPr>
          <w:rFonts w:eastAsia="Times New Roman" w:cs="Times New Roman"/>
        </w:rPr>
      </w:pPr>
      <w:r w:rsidRPr="4A73B8AF">
        <w:rPr>
          <w:rFonts w:eastAsia="Times New Roman" w:cs="Times New Roman"/>
          <w:b/>
          <w:bCs/>
        </w:rPr>
        <w:t>Action:</w:t>
      </w:r>
      <w:r w:rsidRPr="4A73B8AF">
        <w:rPr>
          <w:rFonts w:eastAsia="Times New Roman" w:cs="Times New Roman"/>
        </w:rPr>
        <w:t xml:space="preserve"> Navigate to PreferredBrandScreen </w:t>
      </w:r>
    </w:p>
    <w:p w14:paraId="703438D0" w14:textId="59609876" w:rsidR="66E56814" w:rsidRDefault="7A4F9C5E" w:rsidP="4A73B8AF">
      <w:pPr>
        <w:spacing w:after="240"/>
        <w:rPr>
          <w:rFonts w:eastAsia="Times New Roman" w:cs="Times New Roman"/>
        </w:rPr>
      </w:pPr>
      <w:r w:rsidRPr="4A73B8AF">
        <w:rPr>
          <w:rFonts w:eastAsia="Times New Roman" w:cs="Times New Roman"/>
          <w:b/>
          <w:bCs/>
        </w:rPr>
        <w:t>Data Flow:</w:t>
      </w:r>
      <w:r w:rsidRPr="4A73B8AF">
        <w:rPr>
          <w:rFonts w:eastAsia="Times New Roman" w:cs="Times New Roman"/>
        </w:rPr>
        <w:t xml:space="preserve"> Selected brand passed back via route params</w:t>
      </w:r>
    </w:p>
    <w:p w14:paraId="2D80C9F3" w14:textId="4CFD3C62" w:rsidR="66E56814" w:rsidRDefault="7A4F9C5E" w:rsidP="4A73B8AF">
      <w:pPr>
        <w:spacing w:after="240"/>
      </w:pPr>
      <w:r w:rsidRPr="4A73B8AF">
        <w:rPr>
          <w:rFonts w:eastAsia="Times New Roman" w:cs="Times New Roman"/>
          <w:b/>
          <w:bCs/>
        </w:rPr>
        <w:t xml:space="preserve">3. Sort Stations </w:t>
      </w:r>
      <w:r w:rsidR="002B71E9" w:rsidRPr="4A73B8AF">
        <w:rPr>
          <w:rFonts w:eastAsia="Times New Roman" w:cs="Times New Roman"/>
          <w:b/>
          <w:bCs/>
        </w:rPr>
        <w:t>by</w:t>
      </w:r>
      <w:r w:rsidRPr="4A73B8AF">
        <w:rPr>
          <w:rFonts w:eastAsia="Times New Roman" w:cs="Times New Roman"/>
        </w:rPr>
        <w:t xml:space="preserve"> </w:t>
      </w:r>
      <w:r w:rsidRPr="4A73B8AF">
        <w:rPr>
          <w:rFonts w:eastAsia="Times New Roman" w:cs="Times New Roman"/>
          <w:b/>
          <w:bCs/>
        </w:rPr>
        <w:t>Trigger:</w:t>
      </w:r>
      <w:r w:rsidRPr="4A73B8AF">
        <w:rPr>
          <w:rFonts w:eastAsia="Times New Roman" w:cs="Times New Roman"/>
        </w:rPr>
        <w:t xml:space="preserve"> Tap "Sort Stations by" row </w:t>
      </w:r>
    </w:p>
    <w:p w14:paraId="1D4275CE" w14:textId="33A6DAD7" w:rsidR="66E56814" w:rsidRDefault="7A4F9C5E" w:rsidP="4A73B8AF">
      <w:pPr>
        <w:spacing w:after="240"/>
        <w:rPr>
          <w:rFonts w:eastAsia="Times New Roman" w:cs="Times New Roman"/>
        </w:rPr>
      </w:pPr>
      <w:r w:rsidRPr="4A73B8AF">
        <w:rPr>
          <w:rFonts w:eastAsia="Times New Roman" w:cs="Times New Roman"/>
          <w:b/>
          <w:bCs/>
        </w:rPr>
        <w:t>Modal Opens:</w:t>
      </w:r>
      <w:r w:rsidRPr="4A73B8AF">
        <w:rPr>
          <w:rFonts w:eastAsia="Times New Roman" w:cs="Times New Roman"/>
        </w:rPr>
        <w:t xml:space="preserve"> Sort options modal</w:t>
      </w:r>
    </w:p>
    <w:p w14:paraId="6A891211" w14:textId="28EA02C3" w:rsidR="66E56814" w:rsidRDefault="7A4F9C5E" w:rsidP="4A73B8AF">
      <w:pPr>
        <w:spacing w:after="240"/>
      </w:pPr>
      <w:r w:rsidRPr="4A73B8AF">
        <w:rPr>
          <w:rFonts w:eastAsia="Times New Roman" w:cs="Times New Roman"/>
          <w:b/>
          <w:bCs/>
        </w:rPr>
        <w:t>Sort Options:</w:t>
      </w:r>
    </w:p>
    <w:p w14:paraId="42416C5C" w14:textId="58826247" w:rsidR="66E56814" w:rsidRDefault="7A4F9C5E" w:rsidP="00BE438B">
      <w:pPr>
        <w:pStyle w:val="ListParagraph"/>
        <w:numPr>
          <w:ilvl w:val="0"/>
          <w:numId w:val="83"/>
        </w:numPr>
        <w:spacing w:before="0" w:after="0"/>
        <w:rPr>
          <w:rFonts w:eastAsia="Times New Roman" w:cs="Times New Roman"/>
        </w:rPr>
      </w:pPr>
      <w:r w:rsidRPr="4A73B8AF">
        <w:rPr>
          <w:rFonts w:eastAsia="Times New Roman" w:cs="Times New Roman"/>
          <w:b/>
          <w:bCs/>
        </w:rPr>
        <w:t>Price</w:t>
      </w:r>
      <w:r w:rsidRPr="4A73B8AF">
        <w:rPr>
          <w:rFonts w:eastAsia="Times New Roman" w:cs="Times New Roman"/>
        </w:rPr>
        <w:t xml:space="preserve"> - Sort by lowest price</w:t>
      </w:r>
    </w:p>
    <w:p w14:paraId="71048FEE" w14:textId="0FCBABA4" w:rsidR="66E56814" w:rsidRDefault="7A4F9C5E" w:rsidP="00BE438B">
      <w:pPr>
        <w:pStyle w:val="ListParagraph"/>
        <w:numPr>
          <w:ilvl w:val="0"/>
          <w:numId w:val="83"/>
        </w:numPr>
        <w:spacing w:before="0" w:after="0"/>
        <w:rPr>
          <w:rFonts w:eastAsia="Times New Roman" w:cs="Times New Roman"/>
        </w:rPr>
      </w:pPr>
      <w:r w:rsidRPr="4A73B8AF">
        <w:rPr>
          <w:rFonts w:eastAsia="Times New Roman" w:cs="Times New Roman"/>
          <w:b/>
          <w:bCs/>
        </w:rPr>
        <w:t>Distance</w:t>
      </w:r>
      <w:r w:rsidRPr="4A73B8AF">
        <w:rPr>
          <w:rFonts w:eastAsia="Times New Roman" w:cs="Times New Roman"/>
        </w:rPr>
        <w:t xml:space="preserve"> - Sort by nearest (DEFAULT)</w:t>
      </w:r>
    </w:p>
    <w:p w14:paraId="5296EF8B" w14:textId="0D459CEC" w:rsidR="66E56814" w:rsidRDefault="7A4F9C5E" w:rsidP="00BE438B">
      <w:pPr>
        <w:pStyle w:val="ListParagraph"/>
        <w:numPr>
          <w:ilvl w:val="0"/>
          <w:numId w:val="83"/>
        </w:numPr>
        <w:spacing w:before="0" w:after="0"/>
        <w:rPr>
          <w:rFonts w:eastAsia="Times New Roman" w:cs="Times New Roman"/>
        </w:rPr>
      </w:pPr>
      <w:r w:rsidRPr="4A73B8AF">
        <w:rPr>
          <w:rFonts w:eastAsia="Times New Roman" w:cs="Times New Roman"/>
          <w:b/>
          <w:bCs/>
        </w:rPr>
        <w:lastRenderedPageBreak/>
        <w:t>Brand</w:t>
      </w:r>
      <w:r w:rsidRPr="4A73B8AF">
        <w:rPr>
          <w:rFonts w:eastAsia="Times New Roman" w:cs="Times New Roman"/>
        </w:rPr>
        <w:t xml:space="preserve"> - Sort alphabetically by brand</w:t>
      </w:r>
    </w:p>
    <w:p w14:paraId="4E9446D9" w14:textId="6E1653B7" w:rsidR="66E56814" w:rsidRDefault="7A4F9C5E" w:rsidP="4A73B8AF">
      <w:pPr>
        <w:spacing w:after="240"/>
      </w:pPr>
      <w:r w:rsidRPr="4A73B8AF">
        <w:rPr>
          <w:rFonts w:eastAsia="Times New Roman" w:cs="Times New Roman"/>
          <w:b/>
          <w:bCs/>
        </w:rPr>
        <w:t>Modal Features:</w:t>
      </w:r>
    </w:p>
    <w:p w14:paraId="2EB88CFD" w14:textId="5E2D6D49" w:rsidR="66E56814" w:rsidRDefault="7A4F9C5E" w:rsidP="00BE438B">
      <w:pPr>
        <w:pStyle w:val="ListParagraph"/>
        <w:numPr>
          <w:ilvl w:val="0"/>
          <w:numId w:val="82"/>
        </w:numPr>
        <w:spacing w:before="0" w:after="0"/>
        <w:rPr>
          <w:rFonts w:eastAsia="Times New Roman" w:cs="Times New Roman"/>
        </w:rPr>
      </w:pPr>
      <w:r w:rsidRPr="4A73B8AF">
        <w:rPr>
          <w:rFonts w:eastAsia="Times New Roman" w:cs="Times New Roman"/>
        </w:rPr>
        <w:t>Checkbox for each option</w:t>
      </w:r>
    </w:p>
    <w:p w14:paraId="2B99B522" w14:textId="31E1587D" w:rsidR="66E56814" w:rsidRDefault="7A4F9C5E" w:rsidP="00BE438B">
      <w:pPr>
        <w:pStyle w:val="ListParagraph"/>
        <w:numPr>
          <w:ilvl w:val="0"/>
          <w:numId w:val="82"/>
        </w:numPr>
        <w:spacing w:before="0" w:after="0"/>
        <w:rPr>
          <w:rFonts w:eastAsia="Times New Roman" w:cs="Times New Roman"/>
        </w:rPr>
      </w:pPr>
      <w:r w:rsidRPr="4A73B8AF">
        <w:rPr>
          <w:rFonts w:eastAsia="Times New Roman" w:cs="Times New Roman"/>
        </w:rPr>
        <w:t>"Default" label on Distance option</w:t>
      </w:r>
    </w:p>
    <w:p w14:paraId="45F48EAA" w14:textId="7E5CEBEA" w:rsidR="66E56814" w:rsidRDefault="7A4F9C5E" w:rsidP="00BE438B">
      <w:pPr>
        <w:pStyle w:val="ListParagraph"/>
        <w:numPr>
          <w:ilvl w:val="0"/>
          <w:numId w:val="82"/>
        </w:numPr>
        <w:spacing w:before="0" w:after="0"/>
        <w:rPr>
          <w:rFonts w:eastAsia="Times New Roman" w:cs="Times New Roman"/>
        </w:rPr>
      </w:pPr>
      <w:r w:rsidRPr="4A73B8AF">
        <w:rPr>
          <w:rFonts w:eastAsia="Times New Roman" w:cs="Times New Roman"/>
        </w:rPr>
        <w:t>Visual checkmark when selected</w:t>
      </w:r>
    </w:p>
    <w:p w14:paraId="147D8EC3" w14:textId="6175ADEA" w:rsidR="66E56814" w:rsidRDefault="7A4F9C5E" w:rsidP="00BE438B">
      <w:pPr>
        <w:pStyle w:val="ListParagraph"/>
        <w:numPr>
          <w:ilvl w:val="0"/>
          <w:numId w:val="82"/>
        </w:numPr>
        <w:spacing w:before="0" w:after="0"/>
        <w:rPr>
          <w:rFonts w:eastAsia="Times New Roman" w:cs="Times New Roman"/>
        </w:rPr>
      </w:pPr>
      <w:r w:rsidRPr="4A73B8AF">
        <w:rPr>
          <w:rFonts w:eastAsia="Times New Roman" w:cs="Times New Roman"/>
        </w:rPr>
        <w:t>Tapping option selects and closes modal</w:t>
      </w:r>
    </w:p>
    <w:p w14:paraId="3832829B" w14:textId="16E90429" w:rsidR="66E56814" w:rsidRDefault="7A4F9C5E" w:rsidP="4A73B8AF">
      <w:pPr>
        <w:spacing w:after="240"/>
      </w:pPr>
      <w:r w:rsidRPr="4A73B8AF">
        <w:rPr>
          <w:rFonts w:eastAsia="Times New Roman" w:cs="Times New Roman"/>
          <w:b/>
          <w:bCs/>
        </w:rPr>
        <w:t>Code Implementation:</w:t>
      </w:r>
    </w:p>
    <w:p w14:paraId="23F54A8A" w14:textId="68565D27" w:rsidR="66E56814" w:rsidRDefault="7A4F9C5E" w:rsidP="7408D1D6">
      <w:pPr>
        <w:spacing w:after="240"/>
        <w:jc w:val="left"/>
        <w:rPr>
          <w:rFonts w:eastAsia="Times New Roman" w:cs="Times New Roman"/>
        </w:rPr>
      </w:pPr>
      <w:r w:rsidRPr="7408D1D6">
        <w:rPr>
          <w:rFonts w:eastAsia="Times New Roman" w:cs="Times New Roman"/>
        </w:rPr>
        <w:t>const [sortBy, setSortBy] = useState("Distance");</w:t>
      </w:r>
      <w:r w:rsidR="66E56814">
        <w:br/>
      </w:r>
      <w:r w:rsidRPr="7408D1D6">
        <w:rPr>
          <w:rFonts w:eastAsia="Times New Roman" w:cs="Times New Roman"/>
        </w:rPr>
        <w:t>const [showSortByModal, setShowSortByModal] = useState(false);</w:t>
      </w:r>
      <w:r w:rsidR="66E56814">
        <w:br/>
      </w:r>
      <w:r w:rsidRPr="7408D1D6">
        <w:rPr>
          <w:rFonts w:eastAsia="Times New Roman" w:cs="Times New Roman"/>
        </w:rPr>
        <w:t>const sortOptions = [</w:t>
      </w:r>
      <w:r w:rsidR="66E56814">
        <w:br/>
      </w:r>
      <w:r w:rsidRPr="7408D1D6">
        <w:rPr>
          <w:rFonts w:eastAsia="Times New Roman" w:cs="Times New Roman"/>
        </w:rPr>
        <w:t xml:space="preserve">  { id: "price", label: "Price", isDefault: false },</w:t>
      </w:r>
      <w:r w:rsidR="66E56814">
        <w:br/>
      </w:r>
      <w:r w:rsidRPr="7408D1D6">
        <w:rPr>
          <w:rFonts w:eastAsia="Times New Roman" w:cs="Times New Roman"/>
        </w:rPr>
        <w:t xml:space="preserve">  { id: "distance", label: "Distance", isDefault: true },</w:t>
      </w:r>
      <w:r w:rsidR="66E56814">
        <w:br/>
      </w:r>
      <w:r w:rsidRPr="7408D1D6">
        <w:rPr>
          <w:rFonts w:eastAsia="Times New Roman" w:cs="Times New Roman"/>
        </w:rPr>
        <w:t xml:space="preserve">  { id: "brand", label: "Brand", isDefault: false },</w:t>
      </w:r>
      <w:r w:rsidR="66E56814">
        <w:br/>
      </w:r>
      <w:r w:rsidRPr="7408D1D6">
        <w:rPr>
          <w:rFonts w:eastAsia="Times New Roman" w:cs="Times New Roman"/>
        </w:rPr>
        <w:t>];</w:t>
      </w:r>
      <w:r w:rsidR="66E56814">
        <w:br/>
      </w:r>
      <w:r w:rsidR="66E56814">
        <w:br/>
      </w:r>
      <w:r w:rsidRPr="7408D1D6">
        <w:rPr>
          <w:rFonts w:eastAsia="Times New Roman" w:cs="Times New Roman"/>
        </w:rPr>
        <w:t>const handleSortBySelect = (option) =&gt; {</w:t>
      </w:r>
      <w:r w:rsidR="66E56814">
        <w:br/>
      </w:r>
      <w:r w:rsidRPr="7408D1D6">
        <w:rPr>
          <w:rFonts w:eastAsia="Times New Roman" w:cs="Times New Roman"/>
        </w:rPr>
        <w:t xml:space="preserve">  setSortBy(option);</w:t>
      </w:r>
      <w:r w:rsidR="66E56814">
        <w:br/>
      </w:r>
      <w:r w:rsidRPr="7408D1D6">
        <w:rPr>
          <w:rFonts w:eastAsia="Times New Roman" w:cs="Times New Roman"/>
        </w:rPr>
        <w:t xml:space="preserve">  setShowSortByModal(false);</w:t>
      </w:r>
      <w:r w:rsidR="66E56814">
        <w:br/>
      </w:r>
      <w:r w:rsidRPr="7408D1D6">
        <w:rPr>
          <w:rFonts w:eastAsia="Times New Roman" w:cs="Times New Roman"/>
        </w:rPr>
        <w:t>};</w:t>
      </w:r>
      <w:r w:rsidR="66E56814">
        <w:br/>
      </w:r>
      <w:r w:rsidRPr="7408D1D6">
        <w:rPr>
          <w:rFonts w:eastAsia="Times New Roman" w:cs="Times New Roman"/>
        </w:rPr>
        <w:t>// In render:</w:t>
      </w:r>
      <w:r w:rsidR="66E56814">
        <w:br/>
      </w:r>
      <w:r w:rsidRPr="7408D1D6">
        <w:rPr>
          <w:rFonts w:eastAsia="Times New Roman" w:cs="Times New Roman"/>
        </w:rPr>
        <w:t>{sortOptions.map((option) =&gt; (</w:t>
      </w:r>
      <w:r w:rsidR="66E56814">
        <w:br/>
      </w:r>
      <w:r w:rsidRPr="7408D1D6">
        <w:rPr>
          <w:rFonts w:eastAsia="Times New Roman" w:cs="Times New Roman"/>
        </w:rPr>
        <w:t xml:space="preserve">  &lt;Pressable onPress={() =&gt; handleSortBySelect(option.label)}&gt;</w:t>
      </w:r>
      <w:r w:rsidR="66E56814">
        <w:br/>
      </w:r>
      <w:r w:rsidRPr="7408D1D6">
        <w:rPr>
          <w:rFonts w:eastAsia="Times New Roman" w:cs="Times New Roman"/>
        </w:rPr>
        <w:t xml:space="preserve">    &lt;View style={styles.checkbox}&gt;</w:t>
      </w:r>
      <w:r w:rsidR="66E56814">
        <w:br/>
      </w:r>
      <w:r w:rsidRPr="7408D1D6">
        <w:rPr>
          <w:rFonts w:eastAsia="Times New Roman" w:cs="Times New Roman"/>
        </w:rPr>
        <w:t xml:space="preserve">      {sortBy === option.label &amp;&amp; (</w:t>
      </w:r>
      <w:r w:rsidR="66E56814">
        <w:br/>
      </w:r>
      <w:r w:rsidRPr="7408D1D6">
        <w:rPr>
          <w:rFonts w:eastAsia="Times New Roman" w:cs="Times New Roman"/>
        </w:rPr>
        <w:t xml:space="preserve">        &lt;Ionicons name="checkmark" size={16} color="#fff" /&gt;</w:t>
      </w:r>
      <w:r w:rsidR="66E56814">
        <w:br/>
      </w:r>
      <w:r w:rsidRPr="7408D1D6">
        <w:rPr>
          <w:rFonts w:eastAsia="Times New Roman" w:cs="Times New Roman"/>
        </w:rPr>
        <w:t xml:space="preserve">      )}</w:t>
      </w:r>
      <w:r w:rsidR="66E56814">
        <w:br/>
      </w:r>
      <w:r w:rsidRPr="7408D1D6">
        <w:rPr>
          <w:rFonts w:eastAsia="Times New Roman" w:cs="Times New Roman"/>
        </w:rPr>
        <w:t xml:space="preserve">    &lt;/View&gt;</w:t>
      </w:r>
      <w:r w:rsidR="66E56814">
        <w:br/>
      </w:r>
      <w:r w:rsidRPr="7408D1D6">
        <w:rPr>
          <w:rFonts w:eastAsia="Times New Roman" w:cs="Times New Roman"/>
        </w:rPr>
        <w:t xml:space="preserve">    &lt;Text&gt;{option.label}&lt;/Text&gt;</w:t>
      </w:r>
      <w:r w:rsidR="66E56814">
        <w:br/>
      </w:r>
      <w:r w:rsidRPr="7408D1D6">
        <w:rPr>
          <w:rFonts w:eastAsia="Times New Roman" w:cs="Times New Roman"/>
        </w:rPr>
        <w:t xml:space="preserve">    {option.isDefault &amp;&amp; &lt;Text style={styles.defaultLabel}&gt;Default&lt;/Text&gt;}</w:t>
      </w:r>
      <w:r w:rsidR="66E56814">
        <w:br/>
      </w:r>
      <w:r w:rsidRPr="7408D1D6">
        <w:rPr>
          <w:rFonts w:eastAsia="Times New Roman" w:cs="Times New Roman"/>
        </w:rPr>
        <w:t xml:space="preserve">  &lt;/Pressable&gt;</w:t>
      </w:r>
      <w:r w:rsidR="66E56814">
        <w:br/>
      </w:r>
      <w:r w:rsidRPr="7408D1D6">
        <w:rPr>
          <w:rFonts w:eastAsia="Times New Roman" w:cs="Times New Roman"/>
        </w:rPr>
        <w:t>))}</w:t>
      </w:r>
    </w:p>
    <w:p w14:paraId="6A5ED59D" w14:textId="3114CED3" w:rsidR="66E56814" w:rsidRDefault="7A4F9C5E" w:rsidP="4A73B8AF">
      <w:pPr>
        <w:spacing w:after="240"/>
      </w:pPr>
      <w:r w:rsidRPr="4A73B8AF">
        <w:rPr>
          <w:rFonts w:eastAsia="Times New Roman" w:cs="Times New Roman"/>
          <w:b/>
          <w:bCs/>
        </w:rPr>
        <w:lastRenderedPageBreak/>
        <w:t>Modal Styling:</w:t>
      </w:r>
    </w:p>
    <w:p w14:paraId="67479F2E" w14:textId="3FEE228C" w:rsidR="66E56814" w:rsidRDefault="7A4F9C5E" w:rsidP="00BE438B">
      <w:pPr>
        <w:pStyle w:val="ListParagraph"/>
        <w:numPr>
          <w:ilvl w:val="0"/>
          <w:numId w:val="81"/>
        </w:numPr>
        <w:spacing w:before="0" w:after="0"/>
        <w:rPr>
          <w:rFonts w:eastAsia="Times New Roman" w:cs="Times New Roman"/>
        </w:rPr>
      </w:pPr>
      <w:r w:rsidRPr="4A73B8AF">
        <w:rPr>
          <w:rFonts w:eastAsia="Times New Roman" w:cs="Times New Roman"/>
        </w:rPr>
        <w:t>Slide-up animation from bottom</w:t>
      </w:r>
    </w:p>
    <w:p w14:paraId="5EFF1A20" w14:textId="61213C8E" w:rsidR="66E56814" w:rsidRDefault="7A4F9C5E" w:rsidP="00BE438B">
      <w:pPr>
        <w:pStyle w:val="ListParagraph"/>
        <w:numPr>
          <w:ilvl w:val="0"/>
          <w:numId w:val="81"/>
        </w:numPr>
        <w:spacing w:before="0" w:after="0"/>
        <w:rPr>
          <w:rFonts w:eastAsia="Times New Roman" w:cs="Times New Roman"/>
        </w:rPr>
      </w:pPr>
      <w:r w:rsidRPr="4A73B8AF">
        <w:rPr>
          <w:rFonts w:eastAsia="Times New Roman" w:cs="Times New Roman"/>
        </w:rPr>
        <w:t>Semi-transparent backdrop</w:t>
      </w:r>
    </w:p>
    <w:p w14:paraId="254D31DA" w14:textId="3AB5B190" w:rsidR="66E56814" w:rsidRDefault="7A4F9C5E" w:rsidP="00BE438B">
      <w:pPr>
        <w:pStyle w:val="ListParagraph"/>
        <w:numPr>
          <w:ilvl w:val="0"/>
          <w:numId w:val="81"/>
        </w:numPr>
        <w:spacing w:before="0" w:after="0"/>
        <w:rPr>
          <w:rFonts w:eastAsia="Times New Roman" w:cs="Times New Roman"/>
        </w:rPr>
      </w:pPr>
      <w:r w:rsidRPr="4A73B8AF">
        <w:rPr>
          <w:rFonts w:eastAsia="Times New Roman" w:cs="Times New Roman"/>
        </w:rPr>
        <w:t>Rounded top corners</w:t>
      </w:r>
    </w:p>
    <w:p w14:paraId="6443E2E5" w14:textId="6D13E9B5" w:rsidR="66E56814" w:rsidRDefault="7A4F9C5E" w:rsidP="00BE438B">
      <w:pPr>
        <w:pStyle w:val="ListParagraph"/>
        <w:numPr>
          <w:ilvl w:val="0"/>
          <w:numId w:val="81"/>
        </w:numPr>
        <w:spacing w:before="0" w:after="0"/>
        <w:rPr>
          <w:rFonts w:eastAsia="Times New Roman" w:cs="Times New Roman"/>
        </w:rPr>
      </w:pPr>
      <w:r w:rsidRPr="4A73B8AF">
        <w:rPr>
          <w:rFonts w:eastAsia="Times New Roman" w:cs="Times New Roman"/>
        </w:rPr>
        <w:t>Header with back/close buttons</w:t>
      </w:r>
    </w:p>
    <w:p w14:paraId="69C8F069" w14:textId="03F7B047" w:rsidR="66E56814" w:rsidRDefault="7A4F9C5E" w:rsidP="00BE438B">
      <w:pPr>
        <w:pStyle w:val="ListParagraph"/>
        <w:numPr>
          <w:ilvl w:val="0"/>
          <w:numId w:val="81"/>
        </w:numPr>
        <w:spacing w:before="0" w:after="0"/>
        <w:rPr>
          <w:rFonts w:eastAsia="Times New Roman" w:cs="Times New Roman"/>
        </w:rPr>
      </w:pPr>
      <w:r w:rsidRPr="4A73B8AF">
        <w:rPr>
          <w:rFonts w:eastAsia="Times New Roman" w:cs="Times New Roman"/>
        </w:rPr>
        <w:t>Content area with scrollable options</w:t>
      </w:r>
    </w:p>
    <w:p w14:paraId="324B4AB4" w14:textId="5E35E64C" w:rsidR="66E56814" w:rsidRDefault="7A4F9C5E" w:rsidP="4A73B8AF">
      <w:pPr>
        <w:spacing w:after="240"/>
      </w:pPr>
      <w:r w:rsidRPr="4A73B8AF">
        <w:rPr>
          <w:rFonts w:eastAsia="Times New Roman" w:cs="Times New Roman"/>
          <w:b/>
          <w:bCs/>
        </w:rPr>
        <w:t>4. Search Functionality</w:t>
      </w:r>
      <w:r w:rsidRPr="4A73B8AF">
        <w:rPr>
          <w:rFonts w:eastAsia="Times New Roman" w:cs="Times New Roman"/>
        </w:rPr>
        <w:t xml:space="preserve"> </w:t>
      </w:r>
      <w:r w:rsidRPr="4A73B8AF">
        <w:rPr>
          <w:rFonts w:eastAsia="Times New Roman" w:cs="Times New Roman"/>
          <w:b/>
          <w:bCs/>
        </w:rPr>
        <w:t>Status:</w:t>
      </w:r>
      <w:r w:rsidRPr="4A73B8AF">
        <w:rPr>
          <w:rFonts w:eastAsia="Times New Roman" w:cs="Times New Roman"/>
        </w:rPr>
        <w:t xml:space="preserve"> Placeholder (future implementation) </w:t>
      </w:r>
    </w:p>
    <w:p w14:paraId="361C5A22" w14:textId="49A02366" w:rsidR="66E56814" w:rsidRDefault="7A4F9C5E" w:rsidP="4A73B8AF">
      <w:pPr>
        <w:spacing w:after="240"/>
      </w:pPr>
      <w:r w:rsidRPr="4A73B8AF">
        <w:rPr>
          <w:rFonts w:eastAsia="Times New Roman" w:cs="Times New Roman"/>
          <w:b/>
          <w:bCs/>
        </w:rPr>
        <w:t>Purpose:</w:t>
      </w:r>
      <w:r w:rsidRPr="4A73B8AF">
        <w:rPr>
          <w:rFonts w:eastAsia="Times New Roman" w:cs="Times New Roman"/>
        </w:rPr>
        <w:t xml:space="preserve"> Search for specific gas stations by name/location</w:t>
      </w:r>
    </w:p>
    <w:p w14:paraId="2BAFD8B1" w14:textId="3C8AF938" w:rsidR="66E56814" w:rsidRDefault="00825497" w:rsidP="00825497">
      <w:pPr>
        <w:spacing w:before="0" w:after="160" w:line="259" w:lineRule="auto"/>
        <w:jc w:val="left"/>
      </w:pPr>
      <w:r>
        <w:br w:type="page"/>
      </w:r>
    </w:p>
    <w:p w14:paraId="53E43275" w14:textId="010BD673" w:rsidR="66E56814" w:rsidRDefault="7A4F9C5E" w:rsidP="00825497">
      <w:pPr>
        <w:rPr>
          <w:rFonts w:eastAsia="Times New Roman" w:cs="Times New Roman"/>
          <w:b/>
          <w:i/>
        </w:rPr>
      </w:pPr>
      <w:r w:rsidRPr="00825497">
        <w:rPr>
          <w:b/>
          <w:sz w:val="26"/>
          <w:szCs w:val="26"/>
        </w:rPr>
        <w:lastRenderedPageBreak/>
        <w:t>PreferredBrandScreen.js</w:t>
      </w:r>
    </w:p>
    <w:p w14:paraId="1625EDA9" w14:textId="57BC0DB1" w:rsidR="66E56814" w:rsidRDefault="7A4F9C5E" w:rsidP="2D5A86C2">
      <w:pPr>
        <w:spacing w:after="240"/>
        <w:rPr>
          <w:rFonts w:ascii="Consolas" w:eastAsia="Consolas" w:hAnsi="Consolas" w:cs="Consolas"/>
        </w:rPr>
      </w:pPr>
      <w:r w:rsidRPr="4A73B8AF">
        <w:rPr>
          <w:rFonts w:eastAsia="Times New Roman" w:cs="Times New Roman"/>
          <w:b/>
          <w:bCs/>
        </w:rPr>
        <w:t>Purpose:</w:t>
      </w:r>
      <w:r w:rsidRPr="4A73B8AF">
        <w:rPr>
          <w:rFonts w:eastAsia="Times New Roman" w:cs="Times New Roman"/>
        </w:rPr>
        <w:t xml:space="preserve"> Select preferred gas station brand  </w:t>
      </w:r>
    </w:p>
    <w:p w14:paraId="7C9F5115" w14:textId="4243504B" w:rsidR="66E56814" w:rsidRDefault="7A4F9C5E" w:rsidP="002B71E9">
      <w:r w:rsidRPr="4A73B8AF">
        <w:rPr>
          <w:rFonts w:eastAsia="Times New Roman" w:cs="Times New Roman"/>
          <w:b/>
          <w:bCs/>
        </w:rPr>
        <w:t>Location:</w:t>
      </w:r>
      <w:r w:rsidRPr="4A73B8AF">
        <w:rPr>
          <w:rFonts w:eastAsia="Times New Roman" w:cs="Times New Roman"/>
        </w:rPr>
        <w:t xml:space="preserve"> </w:t>
      </w:r>
      <w:r w:rsidRPr="4A73B8AF">
        <w:t>Implementation/client/src/screens/settings/PreferredBrandScreen.js</w:t>
      </w:r>
    </w:p>
    <w:p w14:paraId="29118EB2" w14:textId="746AAEDD" w:rsidR="66E56814" w:rsidRDefault="7A4F9C5E" w:rsidP="4A73B8AF">
      <w:pPr>
        <w:spacing w:after="240"/>
      </w:pPr>
      <w:r w:rsidRPr="4A73B8AF">
        <w:rPr>
          <w:rFonts w:eastAsia="Times New Roman" w:cs="Times New Roman"/>
          <w:b/>
          <w:bCs/>
        </w:rPr>
        <w:t>Key Features:</w:t>
      </w:r>
    </w:p>
    <w:p w14:paraId="1A6CF498" w14:textId="42E2C0EB" w:rsidR="66E56814" w:rsidRDefault="7A4F9C5E" w:rsidP="4A73B8AF">
      <w:pPr>
        <w:spacing w:after="240"/>
      </w:pPr>
      <w:r w:rsidRPr="4A73B8AF">
        <w:rPr>
          <w:rFonts w:eastAsia="Times New Roman" w:cs="Times New Roman"/>
          <w:b/>
          <w:bCs/>
        </w:rPr>
        <w:t>1. Search Functionality</w:t>
      </w:r>
    </w:p>
    <w:p w14:paraId="28AF0B32" w14:textId="25E750BE" w:rsidR="66E56814" w:rsidRDefault="7A4F9C5E" w:rsidP="00BE438B">
      <w:pPr>
        <w:pStyle w:val="ListParagraph"/>
        <w:numPr>
          <w:ilvl w:val="0"/>
          <w:numId w:val="80"/>
        </w:numPr>
        <w:spacing w:before="0" w:after="0"/>
        <w:rPr>
          <w:rFonts w:eastAsia="Times New Roman" w:cs="Times New Roman"/>
        </w:rPr>
      </w:pPr>
      <w:r w:rsidRPr="4A73B8AF">
        <w:rPr>
          <w:rFonts w:eastAsia="Times New Roman" w:cs="Times New Roman"/>
        </w:rPr>
        <w:t>Text input at top</w:t>
      </w:r>
    </w:p>
    <w:p w14:paraId="3D703683" w14:textId="57266C57" w:rsidR="66E56814" w:rsidRDefault="7A4F9C5E" w:rsidP="00BE438B">
      <w:pPr>
        <w:pStyle w:val="ListParagraph"/>
        <w:numPr>
          <w:ilvl w:val="0"/>
          <w:numId w:val="80"/>
        </w:numPr>
        <w:spacing w:before="0" w:after="0"/>
        <w:rPr>
          <w:rFonts w:eastAsia="Times New Roman" w:cs="Times New Roman"/>
        </w:rPr>
      </w:pPr>
      <w:r w:rsidRPr="4A73B8AF">
        <w:rPr>
          <w:rFonts w:eastAsia="Times New Roman" w:cs="Times New Roman"/>
        </w:rPr>
        <w:t>Real-time filtering</w:t>
      </w:r>
    </w:p>
    <w:p w14:paraId="1EF26219" w14:textId="348FAEDA" w:rsidR="66E56814" w:rsidRDefault="7A4F9C5E" w:rsidP="00BE438B">
      <w:pPr>
        <w:pStyle w:val="ListParagraph"/>
        <w:numPr>
          <w:ilvl w:val="0"/>
          <w:numId w:val="80"/>
        </w:numPr>
        <w:spacing w:before="0" w:after="0"/>
        <w:rPr>
          <w:rFonts w:eastAsia="Times New Roman" w:cs="Times New Roman"/>
        </w:rPr>
      </w:pPr>
      <w:r w:rsidRPr="4A73B8AF">
        <w:rPr>
          <w:rFonts w:eastAsia="Times New Roman" w:cs="Times New Roman"/>
        </w:rPr>
        <w:t>Case-insensitive search</w:t>
      </w:r>
    </w:p>
    <w:p w14:paraId="58D5C6F2" w14:textId="389DD80D" w:rsidR="66E56814" w:rsidRDefault="7A4F9C5E" w:rsidP="00BE438B">
      <w:pPr>
        <w:pStyle w:val="ListParagraph"/>
        <w:numPr>
          <w:ilvl w:val="0"/>
          <w:numId w:val="80"/>
        </w:numPr>
        <w:spacing w:before="0" w:after="0"/>
        <w:rPr>
          <w:rFonts w:eastAsia="Times New Roman" w:cs="Times New Roman"/>
        </w:rPr>
      </w:pPr>
      <w:r w:rsidRPr="4A73B8AF">
        <w:rPr>
          <w:rFonts w:eastAsia="Times New Roman" w:cs="Times New Roman"/>
        </w:rPr>
        <w:t>Instant results</w:t>
      </w:r>
    </w:p>
    <w:p w14:paraId="0C292AD7" w14:textId="22DF6561" w:rsidR="66E56814" w:rsidRDefault="7A4F9C5E" w:rsidP="4A73B8AF">
      <w:pPr>
        <w:spacing w:after="240"/>
      </w:pPr>
      <w:r w:rsidRPr="4A73B8AF">
        <w:rPr>
          <w:rFonts w:eastAsia="Times New Roman" w:cs="Times New Roman"/>
          <w:b/>
          <w:bCs/>
        </w:rPr>
        <w:t>2. Brand Database (70+ Brands)</w:t>
      </w:r>
      <w:r w:rsidRPr="4A73B8AF">
        <w:rPr>
          <w:rFonts w:eastAsia="Times New Roman" w:cs="Times New Roman"/>
        </w:rPr>
        <w:t xml:space="preserve"> Major brands included:</w:t>
      </w:r>
    </w:p>
    <w:p w14:paraId="76DCE16E" w14:textId="13B4558E"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Shell</w:t>
      </w:r>
    </w:p>
    <w:p w14:paraId="2527B2D1" w14:textId="32568421"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Exxon</w:t>
      </w:r>
    </w:p>
    <w:p w14:paraId="28E3AF6D" w14:textId="6A43F337"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BP</w:t>
      </w:r>
    </w:p>
    <w:p w14:paraId="29C18902" w14:textId="3DFB5194"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Chevron</w:t>
      </w:r>
    </w:p>
    <w:p w14:paraId="0FB13D80" w14:textId="6C2C509A"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Mobil</w:t>
      </w:r>
    </w:p>
    <w:p w14:paraId="6C97C45D" w14:textId="0023A88D"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Citgo</w:t>
      </w:r>
    </w:p>
    <w:p w14:paraId="15AD9AFB" w14:textId="44BFB34E"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Sunoco</w:t>
      </w:r>
    </w:p>
    <w:p w14:paraId="610A98FD" w14:textId="4947EB26"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Texaco</w:t>
      </w:r>
    </w:p>
    <w:p w14:paraId="736053C6" w14:textId="09B2F487"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Valero</w:t>
      </w:r>
    </w:p>
    <w:p w14:paraId="0A99EFA3" w14:textId="07DFA682"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Marathon</w:t>
      </w:r>
    </w:p>
    <w:p w14:paraId="1AC278F1" w14:textId="2EE8EAE9"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Phillips 66</w:t>
      </w:r>
    </w:p>
    <w:p w14:paraId="4E86F4BE" w14:textId="64CD4DEA"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Conoco</w:t>
      </w:r>
    </w:p>
    <w:p w14:paraId="56E01528" w14:textId="741FD6F6"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76</w:t>
      </w:r>
    </w:p>
    <w:p w14:paraId="73F24D9F" w14:textId="6E569369"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Arco</w:t>
      </w:r>
    </w:p>
    <w:p w14:paraId="5D36A351" w14:textId="3564E5D6"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Speedway</w:t>
      </w:r>
    </w:p>
    <w:p w14:paraId="3BB9BB3A" w14:textId="417EA839" w:rsidR="66E56814" w:rsidRDefault="7A4F9C5E" w:rsidP="00BE438B">
      <w:pPr>
        <w:pStyle w:val="ListParagraph"/>
        <w:numPr>
          <w:ilvl w:val="0"/>
          <w:numId w:val="79"/>
        </w:numPr>
        <w:spacing w:before="0" w:after="0"/>
        <w:rPr>
          <w:rFonts w:eastAsia="Times New Roman" w:cs="Times New Roman"/>
        </w:rPr>
      </w:pPr>
      <w:r w:rsidRPr="4A73B8AF">
        <w:rPr>
          <w:rFonts w:eastAsia="Times New Roman" w:cs="Times New Roman"/>
        </w:rPr>
        <w:t>And 55+ more regional brands</w:t>
      </w:r>
    </w:p>
    <w:p w14:paraId="5566AB10" w14:textId="2990485F" w:rsidR="66E56814" w:rsidRDefault="7A4F9C5E" w:rsidP="4A73B8AF">
      <w:pPr>
        <w:spacing w:after="240"/>
      </w:pPr>
      <w:r w:rsidRPr="4A73B8AF">
        <w:rPr>
          <w:rFonts w:eastAsia="Times New Roman" w:cs="Times New Roman"/>
          <w:b/>
          <w:bCs/>
        </w:rPr>
        <w:t>3. Selection Mechanism</w:t>
      </w:r>
    </w:p>
    <w:p w14:paraId="046E8D99" w14:textId="49F87633" w:rsidR="66E56814" w:rsidRDefault="7A4F9C5E" w:rsidP="00BE438B">
      <w:pPr>
        <w:pStyle w:val="ListParagraph"/>
        <w:numPr>
          <w:ilvl w:val="0"/>
          <w:numId w:val="78"/>
        </w:numPr>
        <w:spacing w:before="0" w:after="0"/>
        <w:rPr>
          <w:rFonts w:eastAsia="Times New Roman" w:cs="Times New Roman"/>
        </w:rPr>
      </w:pPr>
      <w:r w:rsidRPr="4A73B8AF">
        <w:rPr>
          <w:rFonts w:eastAsia="Times New Roman" w:cs="Times New Roman"/>
        </w:rPr>
        <w:lastRenderedPageBreak/>
        <w:t>Tap brand to select</w:t>
      </w:r>
    </w:p>
    <w:p w14:paraId="50A4EEE6" w14:textId="7A5D82B7" w:rsidR="66E56814" w:rsidRDefault="7A4F9C5E" w:rsidP="00BE438B">
      <w:pPr>
        <w:pStyle w:val="ListParagraph"/>
        <w:numPr>
          <w:ilvl w:val="0"/>
          <w:numId w:val="78"/>
        </w:numPr>
        <w:spacing w:before="0" w:after="0"/>
        <w:rPr>
          <w:rFonts w:eastAsia="Times New Roman" w:cs="Times New Roman"/>
        </w:rPr>
      </w:pPr>
      <w:r w:rsidRPr="4A73B8AF">
        <w:rPr>
          <w:rFonts w:eastAsia="Times New Roman" w:cs="Times New Roman"/>
        </w:rPr>
        <w:t>Returns to GasStationScreen</w:t>
      </w:r>
    </w:p>
    <w:p w14:paraId="539BAB5B" w14:textId="704DE8B9" w:rsidR="66E56814" w:rsidRDefault="7A4F9C5E" w:rsidP="00BE438B">
      <w:pPr>
        <w:pStyle w:val="ListParagraph"/>
        <w:numPr>
          <w:ilvl w:val="0"/>
          <w:numId w:val="78"/>
        </w:numPr>
        <w:spacing w:before="0" w:after="0"/>
        <w:rPr>
          <w:rFonts w:eastAsia="Times New Roman" w:cs="Times New Roman"/>
        </w:rPr>
      </w:pPr>
      <w:r w:rsidRPr="4A73B8AF">
        <w:rPr>
          <w:rFonts w:eastAsia="Times New Roman" w:cs="Times New Roman"/>
        </w:rPr>
        <w:t>Selected brand displayed on main screen</w:t>
      </w:r>
    </w:p>
    <w:p w14:paraId="76264B6B" w14:textId="11AFC46E" w:rsidR="66E56814" w:rsidRDefault="7A4F9C5E" w:rsidP="00BE438B">
      <w:pPr>
        <w:pStyle w:val="ListParagraph"/>
        <w:numPr>
          <w:ilvl w:val="0"/>
          <w:numId w:val="78"/>
        </w:numPr>
        <w:spacing w:before="0" w:after="0"/>
        <w:rPr>
          <w:rFonts w:eastAsia="Times New Roman" w:cs="Times New Roman"/>
        </w:rPr>
      </w:pPr>
      <w:r w:rsidRPr="4A73B8AF">
        <w:rPr>
          <w:rFonts w:eastAsia="Times New Roman" w:cs="Times New Roman"/>
        </w:rPr>
        <w:t>Data passed via navigation params</w:t>
      </w:r>
    </w:p>
    <w:p w14:paraId="461DCE33" w14:textId="17429D1A" w:rsidR="66E56814" w:rsidRDefault="7A4F9C5E" w:rsidP="4A73B8AF">
      <w:pPr>
        <w:spacing w:after="240"/>
      </w:pPr>
      <w:r w:rsidRPr="4A73B8AF">
        <w:rPr>
          <w:rFonts w:eastAsia="Times New Roman" w:cs="Times New Roman"/>
          <w:b/>
          <w:bCs/>
        </w:rPr>
        <w:t>Code Implementation:</w:t>
      </w:r>
    </w:p>
    <w:p w14:paraId="6681CE64" w14:textId="2D35A148" w:rsidR="66E56814" w:rsidRDefault="7A4F9C5E" w:rsidP="00825497">
      <w:pPr>
        <w:spacing w:after="240"/>
        <w:jc w:val="left"/>
        <w:rPr>
          <w:rFonts w:eastAsia="Times New Roman" w:cs="Times New Roman"/>
        </w:rPr>
      </w:pPr>
      <w:r w:rsidRPr="05C89D0E">
        <w:rPr>
          <w:rFonts w:eastAsia="Times New Roman" w:cs="Times New Roman"/>
        </w:rPr>
        <w:t>const [searchQuery, setSearchQuery] = useState("");</w:t>
      </w:r>
      <w:r w:rsidR="66E56814">
        <w:br/>
      </w:r>
      <w:r w:rsidRPr="05C89D0E">
        <w:rPr>
          <w:rFonts w:eastAsia="Times New Roman" w:cs="Times New Roman"/>
        </w:rPr>
        <w:t>const [selectedBrand, setSelectedBrand] = useState("All stations");</w:t>
      </w:r>
      <w:r w:rsidR="66E56814">
        <w:br/>
      </w:r>
      <w:r w:rsidRPr="05C89D0E">
        <w:rPr>
          <w:rFonts w:eastAsia="Times New Roman" w:cs="Times New Roman"/>
        </w:rPr>
        <w:t>const brands = [</w:t>
      </w:r>
      <w:r w:rsidR="66E56814">
        <w:br/>
      </w:r>
      <w:r w:rsidRPr="05C89D0E">
        <w:rPr>
          <w:rFonts w:eastAsia="Times New Roman" w:cs="Times New Roman"/>
        </w:rPr>
        <w:t xml:space="preserve">  "All stations",</w:t>
      </w:r>
      <w:r w:rsidR="66E56814">
        <w:br/>
      </w:r>
      <w:r w:rsidRPr="05C89D0E">
        <w:rPr>
          <w:rFonts w:eastAsia="Times New Roman" w:cs="Times New Roman"/>
        </w:rPr>
        <w:t xml:space="preserve">  "Shell", "Exxon", "BP", "Chevron", "Mobil",</w:t>
      </w:r>
      <w:r w:rsidR="66E56814">
        <w:br/>
      </w:r>
      <w:r w:rsidRPr="05C89D0E">
        <w:rPr>
          <w:rFonts w:eastAsia="Times New Roman" w:cs="Times New Roman"/>
        </w:rPr>
        <w:t xml:space="preserve">  "Citgo", "Sunoco", "Texaco", "Valero", "Marathon",</w:t>
      </w:r>
      <w:r w:rsidR="66E56814">
        <w:br/>
      </w:r>
      <w:r w:rsidRPr="05C89D0E">
        <w:rPr>
          <w:rFonts w:eastAsia="Times New Roman" w:cs="Times New Roman"/>
        </w:rPr>
        <w:t xml:space="preserve">  // ... 60+ more brands</w:t>
      </w:r>
      <w:r w:rsidR="66E56814">
        <w:br/>
      </w:r>
      <w:r w:rsidRPr="05C89D0E">
        <w:rPr>
          <w:rFonts w:eastAsia="Times New Roman" w:cs="Times New Roman"/>
        </w:rPr>
        <w:t>];</w:t>
      </w:r>
      <w:r w:rsidR="66E56814">
        <w:br/>
      </w:r>
      <w:r w:rsidRPr="05C89D0E">
        <w:rPr>
          <w:rFonts w:eastAsia="Times New Roman" w:cs="Times New Roman"/>
        </w:rPr>
        <w:t>const filteredBrands = brands.filter(brand =&gt;</w:t>
      </w:r>
      <w:r w:rsidR="66E56814">
        <w:br/>
      </w:r>
      <w:r w:rsidRPr="05C89D0E">
        <w:rPr>
          <w:rFonts w:eastAsia="Times New Roman" w:cs="Times New Roman"/>
        </w:rPr>
        <w:t xml:space="preserve">  brand.toLowerCase().includes(searchQuery.toLowerCase())</w:t>
      </w:r>
      <w:r w:rsidR="66E56814">
        <w:br/>
      </w:r>
      <w:r w:rsidRPr="05C89D0E">
        <w:rPr>
          <w:rFonts w:eastAsia="Times New Roman" w:cs="Times New Roman"/>
        </w:rPr>
        <w:t>);</w:t>
      </w:r>
      <w:r w:rsidR="66E56814">
        <w:br/>
      </w:r>
      <w:r w:rsidRPr="05C89D0E">
        <w:rPr>
          <w:rFonts w:eastAsia="Times New Roman" w:cs="Times New Roman"/>
        </w:rPr>
        <w:t>const handleBrandSelect = (brand) =&gt; {</w:t>
      </w:r>
      <w:r w:rsidR="66E56814">
        <w:br/>
      </w:r>
      <w:r w:rsidRPr="05C89D0E">
        <w:rPr>
          <w:rFonts w:eastAsia="Times New Roman" w:cs="Times New Roman"/>
        </w:rPr>
        <w:t xml:space="preserve">  setSelectedBrand(brand);</w:t>
      </w:r>
      <w:r w:rsidR="66E56814">
        <w:br/>
      </w:r>
      <w:r w:rsidRPr="05C89D0E">
        <w:rPr>
          <w:rFonts w:eastAsia="Times New Roman" w:cs="Times New Roman"/>
        </w:rPr>
        <w:t xml:space="preserve">  navigation.navigate("GasStation", { selectedBrand: brand });</w:t>
      </w:r>
      <w:r w:rsidR="66E56814">
        <w:br/>
      </w:r>
      <w:r w:rsidRPr="05C89D0E">
        <w:rPr>
          <w:rFonts w:eastAsia="Times New Roman" w:cs="Times New Roman"/>
        </w:rPr>
        <w:t>};</w:t>
      </w:r>
    </w:p>
    <w:p w14:paraId="5076EA6A" w14:textId="657B9712" w:rsidR="66E56814" w:rsidRDefault="7A4F9C5E" w:rsidP="4A73B8AF">
      <w:pPr>
        <w:spacing w:after="240"/>
      </w:pPr>
      <w:r w:rsidRPr="4A73B8AF">
        <w:rPr>
          <w:rFonts w:eastAsia="Times New Roman" w:cs="Times New Roman"/>
          <w:b/>
          <w:bCs/>
        </w:rPr>
        <w:t>4. State Persistence</w:t>
      </w:r>
      <w:r w:rsidRPr="4A73B8AF">
        <w:rPr>
          <w:rFonts w:eastAsia="Times New Roman" w:cs="Times New Roman"/>
        </w:rPr>
        <w:t xml:space="preserve"> Uses React Navigation route params:</w:t>
      </w:r>
    </w:p>
    <w:p w14:paraId="04322E20" w14:textId="5DA8A899" w:rsidR="66E56814" w:rsidRDefault="7A4F9C5E" w:rsidP="00825497">
      <w:pPr>
        <w:spacing w:after="240"/>
        <w:jc w:val="left"/>
        <w:rPr>
          <w:rFonts w:eastAsia="Times New Roman" w:cs="Times New Roman"/>
        </w:rPr>
      </w:pPr>
      <w:r w:rsidRPr="4A73B8AF">
        <w:rPr>
          <w:rFonts w:ascii="Consolas" w:eastAsia="Consolas" w:hAnsi="Consolas" w:cs="Consolas"/>
        </w:rPr>
        <w:t>/</w:t>
      </w:r>
      <w:r w:rsidRPr="6EFEE11F">
        <w:rPr>
          <w:rFonts w:eastAsia="Times New Roman" w:cs="Times New Roman"/>
        </w:rPr>
        <w:t>/ In GasStationScreen.js</w:t>
      </w:r>
      <w:r w:rsidR="66E56814">
        <w:br/>
      </w:r>
      <w:r w:rsidRPr="6EFEE11F">
        <w:rPr>
          <w:rFonts w:eastAsia="Times New Roman" w:cs="Times New Roman"/>
        </w:rPr>
        <w:t>useEffect(() =&gt; {</w:t>
      </w:r>
      <w:r w:rsidR="66E56814">
        <w:br/>
      </w:r>
      <w:r w:rsidRPr="6EFEE11F">
        <w:rPr>
          <w:rFonts w:eastAsia="Times New Roman" w:cs="Times New Roman"/>
        </w:rPr>
        <w:t xml:space="preserve">  if (route.params?.selectedBrand) {</w:t>
      </w:r>
      <w:r w:rsidR="66E56814">
        <w:br/>
      </w:r>
      <w:r w:rsidRPr="6EFEE11F">
        <w:rPr>
          <w:rFonts w:eastAsia="Times New Roman" w:cs="Times New Roman"/>
        </w:rPr>
        <w:t xml:space="preserve">    setSelectedBrand(route.params.selectedBrand);</w:t>
      </w:r>
      <w:r w:rsidR="66E56814">
        <w:br/>
      </w:r>
      <w:r w:rsidRPr="6EFEE11F">
        <w:rPr>
          <w:rFonts w:eastAsia="Times New Roman" w:cs="Times New Roman"/>
        </w:rPr>
        <w:t xml:space="preserve">  }</w:t>
      </w:r>
      <w:r w:rsidR="66E56814">
        <w:br/>
      </w:r>
      <w:r w:rsidRPr="6EFEE11F">
        <w:rPr>
          <w:rFonts w:eastAsia="Times New Roman" w:cs="Times New Roman"/>
        </w:rPr>
        <w:t>}, [route.params?.selectedBrand]);</w:t>
      </w:r>
      <w:r w:rsidR="66E56814">
        <w:br/>
      </w:r>
    </w:p>
    <w:p w14:paraId="20810911" w14:textId="7DF17A43" w:rsidR="66E56814" w:rsidRDefault="7A4F9C5E" w:rsidP="4A73B8AF">
      <w:pPr>
        <w:spacing w:after="240"/>
      </w:pPr>
      <w:r w:rsidRPr="4A73B8AF">
        <w:rPr>
          <w:rFonts w:eastAsia="Times New Roman" w:cs="Times New Roman"/>
          <w:b/>
          <w:bCs/>
        </w:rPr>
        <w:t>UI Design:</w:t>
      </w:r>
    </w:p>
    <w:p w14:paraId="7687B268" w14:textId="2FB1640C" w:rsidR="66E56814" w:rsidRDefault="7A4F9C5E" w:rsidP="00BE438B">
      <w:pPr>
        <w:pStyle w:val="ListParagraph"/>
        <w:numPr>
          <w:ilvl w:val="0"/>
          <w:numId w:val="77"/>
        </w:numPr>
        <w:spacing w:before="0" w:after="0"/>
        <w:rPr>
          <w:rFonts w:eastAsia="Times New Roman" w:cs="Times New Roman"/>
        </w:rPr>
      </w:pPr>
      <w:r w:rsidRPr="4A73B8AF">
        <w:rPr>
          <w:rFonts w:eastAsia="Times New Roman" w:cs="Times New Roman"/>
        </w:rPr>
        <w:t>Search bar at top</w:t>
      </w:r>
    </w:p>
    <w:p w14:paraId="2A423FDD" w14:textId="0A1B1B69" w:rsidR="66E56814" w:rsidRDefault="7A4F9C5E" w:rsidP="00BE438B">
      <w:pPr>
        <w:pStyle w:val="ListParagraph"/>
        <w:numPr>
          <w:ilvl w:val="0"/>
          <w:numId w:val="77"/>
        </w:numPr>
        <w:spacing w:before="0" w:after="0"/>
        <w:rPr>
          <w:rFonts w:eastAsia="Times New Roman" w:cs="Times New Roman"/>
        </w:rPr>
      </w:pPr>
      <w:r w:rsidRPr="4A73B8AF">
        <w:rPr>
          <w:rFonts w:eastAsia="Times New Roman" w:cs="Times New Roman"/>
        </w:rPr>
        <w:lastRenderedPageBreak/>
        <w:t>Scrollable brand list</w:t>
      </w:r>
    </w:p>
    <w:p w14:paraId="1576969A" w14:textId="339B7C90" w:rsidR="66E56814" w:rsidRDefault="7A4F9C5E" w:rsidP="00BE438B">
      <w:pPr>
        <w:pStyle w:val="ListParagraph"/>
        <w:numPr>
          <w:ilvl w:val="0"/>
          <w:numId w:val="77"/>
        </w:numPr>
        <w:spacing w:before="0" w:after="0"/>
        <w:rPr>
          <w:rFonts w:eastAsia="Times New Roman" w:cs="Times New Roman"/>
        </w:rPr>
      </w:pPr>
      <w:r w:rsidRPr="4A73B8AF">
        <w:rPr>
          <w:rFonts w:eastAsia="Times New Roman" w:cs="Times New Roman"/>
        </w:rPr>
        <w:t>Checkmark for selected brand</w:t>
      </w:r>
    </w:p>
    <w:p w14:paraId="62A6A3BA" w14:textId="22AA750A" w:rsidR="66E56814" w:rsidRDefault="7A4F9C5E" w:rsidP="00BE438B">
      <w:pPr>
        <w:pStyle w:val="ListParagraph"/>
        <w:numPr>
          <w:ilvl w:val="0"/>
          <w:numId w:val="77"/>
        </w:numPr>
        <w:spacing w:before="0" w:after="0"/>
        <w:rPr>
          <w:rFonts w:eastAsia="Times New Roman" w:cs="Times New Roman"/>
        </w:rPr>
      </w:pPr>
      <w:r w:rsidRPr="4A73B8AF">
        <w:rPr>
          <w:rFonts w:eastAsia="Times New Roman" w:cs="Times New Roman"/>
        </w:rPr>
        <w:t>Clean, minimal design</w:t>
      </w:r>
    </w:p>
    <w:p w14:paraId="42EF5A6F" w14:textId="061A53B6" w:rsidR="66E56814" w:rsidRDefault="7A4F9C5E" w:rsidP="00BE438B">
      <w:pPr>
        <w:pStyle w:val="ListParagraph"/>
        <w:numPr>
          <w:ilvl w:val="0"/>
          <w:numId w:val="77"/>
        </w:numPr>
        <w:spacing w:before="0" w:after="0"/>
        <w:rPr>
          <w:rFonts w:eastAsia="Times New Roman" w:cs="Times New Roman"/>
        </w:rPr>
      </w:pPr>
      <w:r w:rsidRPr="4A73B8AF">
        <w:rPr>
          <w:rFonts w:eastAsia="Times New Roman" w:cs="Times New Roman"/>
        </w:rPr>
        <w:t>Fast, responsive filtering</w:t>
      </w:r>
    </w:p>
    <w:p w14:paraId="01864027" w14:textId="3F9267CC" w:rsidR="66E56814" w:rsidRDefault="66E56814" w:rsidP="66E56814">
      <w:pPr>
        <w:spacing w:after="240"/>
      </w:pPr>
    </w:p>
    <w:p w14:paraId="71D70E91" w14:textId="1AB303CC" w:rsidR="66E56814" w:rsidRPr="00825497" w:rsidRDefault="7A4F9C5E" w:rsidP="00825497">
      <w:pPr>
        <w:rPr>
          <w:b/>
          <w:sz w:val="26"/>
          <w:szCs w:val="26"/>
        </w:rPr>
      </w:pPr>
      <w:r w:rsidRPr="00825497">
        <w:rPr>
          <w:b/>
          <w:sz w:val="26"/>
          <w:szCs w:val="26"/>
        </w:rPr>
        <w:t>SpeedometerScreen.js</w:t>
      </w:r>
    </w:p>
    <w:p w14:paraId="751C8C17" w14:textId="429419B7" w:rsidR="66E56814" w:rsidRDefault="7A4F9C5E" w:rsidP="6A7065CC">
      <w:pPr>
        <w:spacing w:after="240"/>
        <w:rPr>
          <w:rFonts w:ascii="Consolas" w:eastAsia="Consolas" w:hAnsi="Consolas" w:cs="Consolas"/>
        </w:rPr>
      </w:pPr>
      <w:r w:rsidRPr="4A73B8AF">
        <w:rPr>
          <w:rFonts w:eastAsia="Times New Roman" w:cs="Times New Roman"/>
          <w:b/>
          <w:bCs/>
        </w:rPr>
        <w:t>Purpose:</w:t>
      </w:r>
      <w:r w:rsidRPr="4A73B8AF">
        <w:rPr>
          <w:rFonts w:eastAsia="Times New Roman" w:cs="Times New Roman"/>
        </w:rPr>
        <w:t xml:space="preserve"> Configure speedometer display and alerts </w:t>
      </w:r>
    </w:p>
    <w:p w14:paraId="64F3C55F" w14:textId="6C2B108E" w:rsidR="66E56814" w:rsidRDefault="7A4F9C5E" w:rsidP="002B71E9">
      <w:r w:rsidRPr="4A73B8AF">
        <w:rPr>
          <w:rFonts w:eastAsia="Times New Roman" w:cs="Times New Roman"/>
          <w:b/>
          <w:bCs/>
        </w:rPr>
        <w:t>Location:</w:t>
      </w:r>
      <w:r w:rsidRPr="4A73B8AF">
        <w:rPr>
          <w:rFonts w:eastAsia="Times New Roman" w:cs="Times New Roman"/>
        </w:rPr>
        <w:t xml:space="preserve"> </w:t>
      </w:r>
      <w:r w:rsidRPr="4A73B8AF">
        <w:t>Implementation/client/src/screens/settings/SpeedometerScreen.js</w:t>
      </w:r>
    </w:p>
    <w:p w14:paraId="1B966CB1" w14:textId="32D3009B" w:rsidR="66E56814" w:rsidRDefault="7A4F9C5E" w:rsidP="4A73B8AF">
      <w:pPr>
        <w:spacing w:after="240"/>
      </w:pPr>
      <w:r w:rsidRPr="4A73B8AF">
        <w:rPr>
          <w:rFonts w:eastAsia="Times New Roman" w:cs="Times New Roman"/>
          <w:b/>
          <w:bCs/>
        </w:rPr>
        <w:t>Features Implemented:</w:t>
      </w:r>
    </w:p>
    <w:p w14:paraId="54615D44" w14:textId="6DFF6816" w:rsidR="66E56814" w:rsidRDefault="7A4F9C5E" w:rsidP="4A73B8AF">
      <w:pPr>
        <w:spacing w:after="240"/>
      </w:pPr>
      <w:r w:rsidRPr="4A73B8AF">
        <w:rPr>
          <w:rFonts w:eastAsia="Times New Roman" w:cs="Times New Roman"/>
          <w:b/>
          <w:bCs/>
        </w:rPr>
        <w:t>1. Speed Unit Selection</w:t>
      </w:r>
      <w:r w:rsidRPr="4A73B8AF">
        <w:rPr>
          <w:rFonts w:eastAsia="Times New Roman" w:cs="Times New Roman"/>
        </w:rPr>
        <w:t xml:space="preserve"> </w:t>
      </w:r>
      <w:r w:rsidRPr="4A73B8AF">
        <w:rPr>
          <w:rFonts w:eastAsia="Times New Roman" w:cs="Times New Roman"/>
          <w:b/>
          <w:bCs/>
        </w:rPr>
        <w:t>Options:</w:t>
      </w:r>
    </w:p>
    <w:p w14:paraId="55162FCB" w14:textId="430FB55D" w:rsidR="66E56814" w:rsidRDefault="7A4F9C5E" w:rsidP="00BE438B">
      <w:pPr>
        <w:pStyle w:val="ListParagraph"/>
        <w:numPr>
          <w:ilvl w:val="0"/>
          <w:numId w:val="76"/>
        </w:numPr>
        <w:spacing w:before="0" w:after="0"/>
        <w:rPr>
          <w:rFonts w:eastAsia="Times New Roman" w:cs="Times New Roman"/>
        </w:rPr>
      </w:pPr>
      <w:r w:rsidRPr="4A73B8AF">
        <w:rPr>
          <w:rFonts w:eastAsia="Times New Roman" w:cs="Times New Roman"/>
        </w:rPr>
        <w:t>Miles/hr (Default)</w:t>
      </w:r>
    </w:p>
    <w:p w14:paraId="2607364A" w14:textId="51E6132E" w:rsidR="66E56814" w:rsidRDefault="7A4F9C5E" w:rsidP="00BE438B">
      <w:pPr>
        <w:pStyle w:val="ListParagraph"/>
        <w:numPr>
          <w:ilvl w:val="0"/>
          <w:numId w:val="76"/>
        </w:numPr>
        <w:spacing w:before="0" w:after="0"/>
        <w:rPr>
          <w:rFonts w:eastAsia="Times New Roman" w:cs="Times New Roman"/>
        </w:rPr>
      </w:pPr>
      <w:r w:rsidRPr="4A73B8AF">
        <w:rPr>
          <w:rFonts w:eastAsia="Times New Roman" w:cs="Times New Roman"/>
        </w:rPr>
        <w:t>Kilometers/hr</w:t>
      </w:r>
    </w:p>
    <w:p w14:paraId="6DD9876B" w14:textId="348D249D" w:rsidR="66E56814" w:rsidRDefault="7A4F9C5E" w:rsidP="4A73B8AF">
      <w:pPr>
        <w:spacing w:after="240"/>
      </w:pPr>
      <w:r w:rsidRPr="4A73B8AF">
        <w:rPr>
          <w:rFonts w:eastAsia="Times New Roman" w:cs="Times New Roman"/>
          <w:b/>
          <w:bCs/>
        </w:rPr>
        <w:t>UI Pattern:</w:t>
      </w:r>
    </w:p>
    <w:p w14:paraId="0140451A" w14:textId="7458CD1F" w:rsidR="66E56814" w:rsidRDefault="7A4F9C5E" w:rsidP="00BE438B">
      <w:pPr>
        <w:pStyle w:val="ListParagraph"/>
        <w:numPr>
          <w:ilvl w:val="0"/>
          <w:numId w:val="75"/>
        </w:numPr>
        <w:spacing w:before="0" w:after="0"/>
        <w:rPr>
          <w:rFonts w:eastAsia="Times New Roman" w:cs="Times New Roman"/>
        </w:rPr>
      </w:pPr>
      <w:r w:rsidRPr="4A73B8AF">
        <w:rPr>
          <w:rFonts w:eastAsia="Times New Roman" w:cs="Times New Roman"/>
        </w:rPr>
        <w:t>Toggle buttons (pill-style)</w:t>
      </w:r>
    </w:p>
    <w:p w14:paraId="7D6F9794" w14:textId="6447CEE8" w:rsidR="66E56814" w:rsidRDefault="7A4F9C5E" w:rsidP="00BE438B">
      <w:pPr>
        <w:pStyle w:val="ListParagraph"/>
        <w:numPr>
          <w:ilvl w:val="0"/>
          <w:numId w:val="75"/>
        </w:numPr>
        <w:spacing w:before="0" w:after="0"/>
        <w:rPr>
          <w:rFonts w:eastAsia="Times New Roman" w:cs="Times New Roman"/>
        </w:rPr>
      </w:pPr>
      <w:r w:rsidRPr="4A73B8AF">
        <w:rPr>
          <w:rFonts w:eastAsia="Times New Roman" w:cs="Times New Roman"/>
        </w:rPr>
        <w:t>Active state: Primary color background</w:t>
      </w:r>
    </w:p>
    <w:p w14:paraId="2C66D2A0" w14:textId="78C04B33" w:rsidR="66E56814" w:rsidRDefault="7A4F9C5E" w:rsidP="00BE438B">
      <w:pPr>
        <w:pStyle w:val="ListParagraph"/>
        <w:numPr>
          <w:ilvl w:val="0"/>
          <w:numId w:val="75"/>
        </w:numPr>
        <w:spacing w:before="0" w:after="0"/>
        <w:rPr>
          <w:rFonts w:eastAsia="Times New Roman" w:cs="Times New Roman"/>
        </w:rPr>
      </w:pPr>
      <w:r w:rsidRPr="4A73B8AF">
        <w:rPr>
          <w:rFonts w:eastAsia="Times New Roman" w:cs="Times New Roman"/>
        </w:rPr>
        <w:t>Inactive state: White background with border</w:t>
      </w:r>
    </w:p>
    <w:p w14:paraId="724C73F0" w14:textId="662779D7" w:rsidR="66E56814" w:rsidRDefault="7A4F9C5E" w:rsidP="00BE438B">
      <w:pPr>
        <w:pStyle w:val="ListParagraph"/>
        <w:numPr>
          <w:ilvl w:val="0"/>
          <w:numId w:val="75"/>
        </w:numPr>
        <w:spacing w:before="0" w:after="0"/>
        <w:rPr>
          <w:rFonts w:eastAsia="Times New Roman" w:cs="Times New Roman"/>
        </w:rPr>
      </w:pPr>
      <w:r w:rsidRPr="4A73B8AF">
        <w:rPr>
          <w:rFonts w:eastAsia="Times New Roman" w:cs="Times New Roman"/>
        </w:rPr>
        <w:t>Checkmark icon on default/active option</w:t>
      </w:r>
    </w:p>
    <w:p w14:paraId="4F74D61E" w14:textId="77777777" w:rsidR="00825497" w:rsidRDefault="00825497" w:rsidP="00825497">
      <w:pPr>
        <w:spacing w:before="0" w:after="0"/>
        <w:rPr>
          <w:rFonts w:eastAsia="Times New Roman" w:cs="Times New Roman"/>
        </w:rPr>
      </w:pPr>
    </w:p>
    <w:p w14:paraId="4F6238D9" w14:textId="77777777" w:rsidR="00825497" w:rsidRPr="00825497" w:rsidRDefault="00825497" w:rsidP="00825497">
      <w:pPr>
        <w:spacing w:before="0" w:after="0"/>
        <w:rPr>
          <w:rFonts w:eastAsia="Times New Roman" w:cs="Times New Roman"/>
        </w:rPr>
      </w:pPr>
    </w:p>
    <w:p w14:paraId="1C0EC1F6" w14:textId="72AE5E68" w:rsidR="66E56814" w:rsidRDefault="7A4F9C5E" w:rsidP="4A73B8AF">
      <w:pPr>
        <w:spacing w:after="240"/>
      </w:pPr>
      <w:r w:rsidRPr="4A73B8AF">
        <w:rPr>
          <w:rFonts w:eastAsia="Times New Roman" w:cs="Times New Roman"/>
          <w:b/>
          <w:bCs/>
        </w:rPr>
        <w:t>Code:</w:t>
      </w:r>
    </w:p>
    <w:p w14:paraId="4669D2D5" w14:textId="318AB77B" w:rsidR="66E56814" w:rsidRDefault="7A4F9C5E" w:rsidP="7828B126">
      <w:pPr>
        <w:spacing w:after="240"/>
        <w:jc w:val="left"/>
        <w:rPr>
          <w:rFonts w:eastAsia="Times New Roman" w:cs="Times New Roman"/>
        </w:rPr>
      </w:pPr>
      <w:r w:rsidRPr="4F674562">
        <w:rPr>
          <w:rFonts w:eastAsia="Times New Roman" w:cs="Times New Roman"/>
        </w:rPr>
        <w:t>const [selectedUnit, setSelectedUnit] = useState("Miles/hr");</w:t>
      </w:r>
      <w:r w:rsidR="66E56814">
        <w:br/>
      </w:r>
      <w:r w:rsidRPr="4F674562">
        <w:rPr>
          <w:rFonts w:eastAsia="Times New Roman" w:cs="Times New Roman"/>
        </w:rPr>
        <w:t>const speedUnits = [</w:t>
      </w:r>
      <w:r w:rsidR="66E56814">
        <w:br/>
      </w:r>
      <w:r w:rsidRPr="4F674562">
        <w:rPr>
          <w:rFonts w:eastAsia="Times New Roman" w:cs="Times New Roman"/>
        </w:rPr>
        <w:t xml:space="preserve">  { id: "miles", label: "Miles/hr", isDefault: true },</w:t>
      </w:r>
      <w:r w:rsidR="66E56814">
        <w:br/>
      </w:r>
      <w:r w:rsidRPr="4F674562">
        <w:rPr>
          <w:rFonts w:eastAsia="Times New Roman" w:cs="Times New Roman"/>
        </w:rPr>
        <w:t xml:space="preserve">  { id: "kilometers", label: "Kilometers/hr", isDefault: false },</w:t>
      </w:r>
      <w:r w:rsidR="66E56814">
        <w:br/>
      </w:r>
      <w:r w:rsidRPr="4F674562">
        <w:rPr>
          <w:rFonts w:eastAsia="Times New Roman" w:cs="Times New Roman"/>
        </w:rPr>
        <w:t>];</w:t>
      </w:r>
      <w:r w:rsidR="66E56814">
        <w:br/>
      </w:r>
      <w:r w:rsidRPr="4F674562">
        <w:rPr>
          <w:rFonts w:eastAsia="Times New Roman" w:cs="Times New Roman"/>
        </w:rPr>
        <w:t>&lt;View style={styles.unitSelectorContainer}&gt;</w:t>
      </w:r>
      <w:r w:rsidR="66E56814">
        <w:br/>
      </w:r>
      <w:r w:rsidRPr="4F674562">
        <w:rPr>
          <w:rFonts w:eastAsia="Times New Roman" w:cs="Times New Roman"/>
        </w:rPr>
        <w:lastRenderedPageBreak/>
        <w:t xml:space="preserve">  {speedUnits.map((unit) =&gt; (</w:t>
      </w:r>
      <w:r w:rsidR="66E56814">
        <w:br/>
      </w:r>
      <w:r w:rsidRPr="4F674562">
        <w:rPr>
          <w:rFonts w:eastAsia="Times New Roman" w:cs="Times New Roman"/>
        </w:rPr>
        <w:t xml:space="preserve">    &lt;Pressable</w:t>
      </w:r>
      <w:r w:rsidR="66E56814">
        <w:br/>
      </w:r>
      <w:r w:rsidRPr="4F674562">
        <w:rPr>
          <w:rFonts w:eastAsia="Times New Roman" w:cs="Times New Roman"/>
        </w:rPr>
        <w:t xml:space="preserve">      key={unit.id}</w:t>
      </w:r>
      <w:r w:rsidR="66E56814">
        <w:br/>
      </w:r>
      <w:r w:rsidRPr="4F674562">
        <w:rPr>
          <w:rFonts w:eastAsia="Times New Roman" w:cs="Times New Roman"/>
        </w:rPr>
        <w:t xml:space="preserve">      style={[</w:t>
      </w:r>
      <w:r w:rsidR="66E56814">
        <w:br/>
      </w:r>
      <w:r w:rsidRPr="4F674562">
        <w:rPr>
          <w:rFonts w:eastAsia="Times New Roman" w:cs="Times New Roman"/>
        </w:rPr>
        <w:t xml:space="preserve">        styles.unitButton,</w:t>
      </w:r>
      <w:r w:rsidR="66E56814">
        <w:br/>
      </w:r>
      <w:r w:rsidRPr="4F674562">
        <w:rPr>
          <w:rFonts w:eastAsia="Times New Roman" w:cs="Times New Roman"/>
        </w:rPr>
        <w:t xml:space="preserve">        selectedUnit === unit.label &amp;&amp; styles.unitButtonActive</w:t>
      </w:r>
      <w:r w:rsidR="66E56814">
        <w:br/>
      </w:r>
      <w:r w:rsidRPr="4F674562">
        <w:rPr>
          <w:rFonts w:eastAsia="Times New Roman" w:cs="Times New Roman"/>
        </w:rPr>
        <w:t xml:space="preserve">      ]}</w:t>
      </w:r>
      <w:r w:rsidR="66E56814">
        <w:br/>
      </w:r>
      <w:r w:rsidRPr="4F674562">
        <w:rPr>
          <w:rFonts w:eastAsia="Times New Roman" w:cs="Times New Roman"/>
        </w:rPr>
        <w:t xml:space="preserve">      onPress={() =&gt; setSelectedUnit(unit.label)}</w:t>
      </w:r>
      <w:r w:rsidR="66E56814">
        <w:br/>
      </w:r>
      <w:r w:rsidRPr="4F674562">
        <w:rPr>
          <w:rFonts w:eastAsia="Times New Roman" w:cs="Times New Roman"/>
        </w:rPr>
        <w:t xml:space="preserve">    &gt;</w:t>
      </w:r>
      <w:r w:rsidR="66E56814">
        <w:br/>
      </w:r>
      <w:r w:rsidRPr="4F674562">
        <w:rPr>
          <w:rFonts w:eastAsia="Times New Roman" w:cs="Times New Roman"/>
        </w:rPr>
        <w:t xml:space="preserve">      &lt;Text style={[</w:t>
      </w:r>
      <w:r w:rsidR="66E56814">
        <w:br/>
      </w:r>
      <w:r w:rsidRPr="4F674562">
        <w:rPr>
          <w:rFonts w:eastAsia="Times New Roman" w:cs="Times New Roman"/>
        </w:rPr>
        <w:t xml:space="preserve">        styles.unitButtonText,</w:t>
      </w:r>
      <w:r w:rsidR="66E56814">
        <w:br/>
      </w:r>
      <w:r w:rsidRPr="4F674562">
        <w:rPr>
          <w:rFonts w:eastAsia="Times New Roman" w:cs="Times New Roman"/>
        </w:rPr>
        <w:t xml:space="preserve">        selectedUnit === unit.label &amp;&amp; styles.unitButtonTextActive</w:t>
      </w:r>
      <w:r w:rsidR="66E56814">
        <w:br/>
      </w:r>
      <w:r w:rsidRPr="4F674562">
        <w:rPr>
          <w:rFonts w:eastAsia="Times New Roman" w:cs="Times New Roman"/>
        </w:rPr>
        <w:t xml:space="preserve">      ]}&gt;</w:t>
      </w:r>
      <w:r w:rsidR="66E56814">
        <w:br/>
      </w:r>
      <w:r w:rsidRPr="4F674562">
        <w:rPr>
          <w:rFonts w:eastAsia="Times New Roman" w:cs="Times New Roman"/>
        </w:rPr>
        <w:t xml:space="preserve">        {unit.label}</w:t>
      </w:r>
      <w:r w:rsidR="66E56814">
        <w:br/>
      </w:r>
      <w:r w:rsidRPr="4F674562">
        <w:rPr>
          <w:rFonts w:eastAsia="Times New Roman" w:cs="Times New Roman"/>
        </w:rPr>
        <w:t xml:space="preserve">      &lt;/Text&gt;</w:t>
      </w:r>
      <w:r w:rsidR="66E56814">
        <w:br/>
      </w:r>
      <w:r w:rsidRPr="4F674562">
        <w:rPr>
          <w:rFonts w:eastAsia="Times New Roman" w:cs="Times New Roman"/>
        </w:rPr>
        <w:t xml:space="preserve">      {unit.isDefault &amp;&amp; selectedUnit === unit.label &amp;&amp; (</w:t>
      </w:r>
      <w:r w:rsidR="66E56814">
        <w:br/>
      </w:r>
      <w:r w:rsidRPr="4F674562">
        <w:rPr>
          <w:rFonts w:eastAsia="Times New Roman" w:cs="Times New Roman"/>
        </w:rPr>
        <w:t xml:space="preserve">        &lt;View style={styles.defaultBadge}&gt;</w:t>
      </w:r>
      <w:r w:rsidR="66E56814">
        <w:br/>
      </w:r>
      <w:r w:rsidRPr="4F674562">
        <w:rPr>
          <w:rFonts w:eastAsia="Times New Roman" w:cs="Times New Roman"/>
        </w:rPr>
        <w:t xml:space="preserve">          &lt;Ionicons name="checkmark" size={16} color={colors.primary} /&gt;</w:t>
      </w:r>
      <w:r w:rsidR="66E56814">
        <w:br/>
      </w:r>
      <w:r w:rsidRPr="4F674562">
        <w:rPr>
          <w:rFonts w:eastAsia="Times New Roman" w:cs="Times New Roman"/>
        </w:rPr>
        <w:t xml:space="preserve">        &lt;/View&gt;</w:t>
      </w:r>
      <w:r w:rsidR="66E56814">
        <w:br/>
      </w:r>
      <w:r w:rsidRPr="4F674562">
        <w:rPr>
          <w:rFonts w:eastAsia="Times New Roman" w:cs="Times New Roman"/>
        </w:rPr>
        <w:t xml:space="preserve">      )}</w:t>
      </w:r>
      <w:r w:rsidR="66E56814">
        <w:br/>
      </w:r>
      <w:r w:rsidRPr="4F674562">
        <w:rPr>
          <w:rFonts w:eastAsia="Times New Roman" w:cs="Times New Roman"/>
        </w:rPr>
        <w:t xml:space="preserve">    &lt;/Pressable&gt;</w:t>
      </w:r>
      <w:r w:rsidR="66E56814">
        <w:br/>
      </w:r>
      <w:r w:rsidRPr="4F674562">
        <w:rPr>
          <w:rFonts w:eastAsia="Times New Roman" w:cs="Times New Roman"/>
        </w:rPr>
        <w:t xml:space="preserve">  ))}</w:t>
      </w:r>
      <w:r w:rsidR="66E56814">
        <w:br/>
      </w:r>
      <w:r w:rsidRPr="4F674562">
        <w:rPr>
          <w:rFonts w:eastAsia="Times New Roman" w:cs="Times New Roman"/>
        </w:rPr>
        <w:t>&lt;/View&gt;</w:t>
      </w:r>
      <w:r w:rsidR="66E56814">
        <w:br/>
      </w:r>
      <w:r w:rsidRPr="4A73B8AF">
        <w:rPr>
          <w:rFonts w:eastAsia="Times New Roman" w:cs="Times New Roman"/>
        </w:rPr>
        <w:t xml:space="preserve"> </w:t>
      </w:r>
    </w:p>
    <w:p w14:paraId="2859E6FB" w14:textId="17FBCBE1" w:rsidR="66E56814" w:rsidRDefault="7A4F9C5E" w:rsidP="4A73B8AF">
      <w:pPr>
        <w:spacing w:after="240"/>
      </w:pPr>
      <w:r w:rsidRPr="4A73B8AF">
        <w:rPr>
          <w:rFonts w:eastAsia="Times New Roman" w:cs="Times New Roman"/>
          <w:b/>
          <w:bCs/>
        </w:rPr>
        <w:t>2. Show Speed Limit</w:t>
      </w:r>
      <w:r w:rsidRPr="4A73B8AF">
        <w:rPr>
          <w:rFonts w:eastAsia="Times New Roman" w:cs="Times New Roman"/>
        </w:rPr>
        <w:t xml:space="preserve"> </w:t>
      </w:r>
      <w:r w:rsidRPr="4A73B8AF">
        <w:rPr>
          <w:rFonts w:eastAsia="Times New Roman" w:cs="Times New Roman"/>
          <w:b/>
          <w:bCs/>
        </w:rPr>
        <w:t>Options:</w:t>
      </w:r>
    </w:p>
    <w:p w14:paraId="2220171D" w14:textId="65645C73" w:rsidR="66E56814" w:rsidRDefault="7A4F9C5E" w:rsidP="00BE438B">
      <w:pPr>
        <w:pStyle w:val="ListParagraph"/>
        <w:numPr>
          <w:ilvl w:val="0"/>
          <w:numId w:val="74"/>
        </w:numPr>
        <w:spacing w:before="0" w:after="0"/>
        <w:rPr>
          <w:rFonts w:eastAsia="Times New Roman" w:cs="Times New Roman"/>
        </w:rPr>
      </w:pPr>
      <w:r w:rsidRPr="4A73B8AF">
        <w:rPr>
          <w:rFonts w:eastAsia="Times New Roman" w:cs="Times New Roman"/>
        </w:rPr>
        <w:t>When above limit</w:t>
      </w:r>
    </w:p>
    <w:p w14:paraId="2FB5A11A" w14:textId="3A235CF8" w:rsidR="66E56814" w:rsidRDefault="7A4F9C5E" w:rsidP="00BE438B">
      <w:pPr>
        <w:pStyle w:val="ListParagraph"/>
        <w:numPr>
          <w:ilvl w:val="0"/>
          <w:numId w:val="74"/>
        </w:numPr>
        <w:spacing w:before="0" w:after="0"/>
        <w:rPr>
          <w:rFonts w:eastAsia="Times New Roman" w:cs="Times New Roman"/>
        </w:rPr>
      </w:pPr>
      <w:r w:rsidRPr="4A73B8AF">
        <w:rPr>
          <w:rFonts w:eastAsia="Times New Roman" w:cs="Times New Roman"/>
        </w:rPr>
        <w:t>Always</w:t>
      </w:r>
    </w:p>
    <w:p w14:paraId="2961D48A" w14:textId="724F9DCF" w:rsidR="66E56814" w:rsidRDefault="7A4F9C5E" w:rsidP="00BE438B">
      <w:pPr>
        <w:pStyle w:val="ListParagraph"/>
        <w:numPr>
          <w:ilvl w:val="0"/>
          <w:numId w:val="74"/>
        </w:numPr>
        <w:spacing w:before="0" w:after="0"/>
        <w:rPr>
          <w:rFonts w:eastAsia="Times New Roman" w:cs="Times New Roman"/>
        </w:rPr>
      </w:pPr>
      <w:r w:rsidRPr="4A73B8AF">
        <w:rPr>
          <w:rFonts w:eastAsia="Times New Roman" w:cs="Times New Roman"/>
        </w:rPr>
        <w:t>Never</w:t>
      </w:r>
    </w:p>
    <w:p w14:paraId="2E21CE73" w14:textId="6744D56D" w:rsidR="66E56814" w:rsidRDefault="7A4F9C5E" w:rsidP="4A73B8AF">
      <w:pPr>
        <w:spacing w:after="240"/>
      </w:pPr>
      <w:r w:rsidRPr="4A73B8AF">
        <w:rPr>
          <w:rFonts w:eastAsia="Times New Roman" w:cs="Times New Roman"/>
          <w:b/>
          <w:bCs/>
        </w:rPr>
        <w:t>Modal Implementation:</w:t>
      </w:r>
    </w:p>
    <w:p w14:paraId="7A7B4BAD" w14:textId="1928E9C0" w:rsidR="66E56814" w:rsidRDefault="7A4F9C5E" w:rsidP="00BE438B">
      <w:pPr>
        <w:pStyle w:val="ListParagraph"/>
        <w:numPr>
          <w:ilvl w:val="0"/>
          <w:numId w:val="73"/>
        </w:numPr>
        <w:spacing w:before="0" w:after="0"/>
        <w:rPr>
          <w:rFonts w:eastAsia="Times New Roman" w:cs="Times New Roman"/>
        </w:rPr>
      </w:pPr>
      <w:r w:rsidRPr="4A73B8AF">
        <w:rPr>
          <w:rFonts w:eastAsia="Times New Roman" w:cs="Times New Roman"/>
        </w:rPr>
        <w:t>Tap to open modal</w:t>
      </w:r>
    </w:p>
    <w:p w14:paraId="4FD24043" w14:textId="7680E5A7" w:rsidR="66E56814" w:rsidRDefault="7A4F9C5E" w:rsidP="00BE438B">
      <w:pPr>
        <w:pStyle w:val="ListParagraph"/>
        <w:numPr>
          <w:ilvl w:val="0"/>
          <w:numId w:val="73"/>
        </w:numPr>
        <w:spacing w:before="0" w:after="0"/>
        <w:rPr>
          <w:rFonts w:eastAsia="Times New Roman" w:cs="Times New Roman"/>
        </w:rPr>
      </w:pPr>
      <w:r w:rsidRPr="4A73B8AF">
        <w:rPr>
          <w:rFonts w:eastAsia="Times New Roman" w:cs="Times New Roman"/>
        </w:rPr>
        <w:t>List of options</w:t>
      </w:r>
    </w:p>
    <w:p w14:paraId="13F1EC56" w14:textId="3953B1B8" w:rsidR="66E56814" w:rsidRDefault="7A4F9C5E" w:rsidP="00BE438B">
      <w:pPr>
        <w:pStyle w:val="ListParagraph"/>
        <w:numPr>
          <w:ilvl w:val="0"/>
          <w:numId w:val="73"/>
        </w:numPr>
        <w:spacing w:before="0" w:after="0"/>
        <w:rPr>
          <w:rFonts w:eastAsia="Times New Roman" w:cs="Times New Roman"/>
        </w:rPr>
      </w:pPr>
      <w:r w:rsidRPr="4A73B8AF">
        <w:rPr>
          <w:rFonts w:eastAsia="Times New Roman" w:cs="Times New Roman"/>
        </w:rPr>
        <w:lastRenderedPageBreak/>
        <w:t>Checkmark on selected</w:t>
      </w:r>
    </w:p>
    <w:p w14:paraId="01FD5FB3" w14:textId="7707A2F3" w:rsidR="66E56814" w:rsidRDefault="7A4F9C5E" w:rsidP="00BE438B">
      <w:pPr>
        <w:pStyle w:val="ListParagraph"/>
        <w:numPr>
          <w:ilvl w:val="0"/>
          <w:numId w:val="73"/>
        </w:numPr>
        <w:spacing w:before="0" w:after="0"/>
        <w:rPr>
          <w:rFonts w:eastAsia="Times New Roman" w:cs="Times New Roman"/>
        </w:rPr>
      </w:pPr>
      <w:r w:rsidRPr="4A73B8AF">
        <w:rPr>
          <w:rFonts w:eastAsia="Times New Roman" w:cs="Times New Roman"/>
        </w:rPr>
        <w:t>Tap to select and close</w:t>
      </w:r>
    </w:p>
    <w:p w14:paraId="6E621E05" w14:textId="4E28484E" w:rsidR="66E56814" w:rsidRDefault="7A4F9C5E" w:rsidP="4A73B8AF">
      <w:pPr>
        <w:spacing w:after="240"/>
      </w:pPr>
      <w:r w:rsidRPr="4A73B8AF">
        <w:rPr>
          <w:rFonts w:eastAsia="Times New Roman" w:cs="Times New Roman"/>
          <w:b/>
          <w:bCs/>
        </w:rPr>
        <w:t>3. Speeding Threshold</w:t>
      </w:r>
      <w:r w:rsidRPr="4A73B8AF">
        <w:rPr>
          <w:rFonts w:eastAsia="Times New Roman" w:cs="Times New Roman"/>
        </w:rPr>
        <w:t xml:space="preserve"> </w:t>
      </w:r>
      <w:r w:rsidRPr="4A73B8AF">
        <w:rPr>
          <w:rFonts w:eastAsia="Times New Roman" w:cs="Times New Roman"/>
          <w:b/>
          <w:bCs/>
        </w:rPr>
        <w:t>Options:</w:t>
      </w:r>
    </w:p>
    <w:p w14:paraId="29E707B7" w14:textId="14F3DC35" w:rsidR="66E56814" w:rsidRDefault="7A4F9C5E" w:rsidP="00BE438B">
      <w:pPr>
        <w:pStyle w:val="ListParagraph"/>
        <w:numPr>
          <w:ilvl w:val="0"/>
          <w:numId w:val="72"/>
        </w:numPr>
        <w:spacing w:before="0" w:after="0"/>
        <w:rPr>
          <w:rFonts w:eastAsia="Times New Roman" w:cs="Times New Roman"/>
        </w:rPr>
      </w:pPr>
      <w:r w:rsidRPr="4A73B8AF">
        <w:rPr>
          <w:rFonts w:eastAsia="Times New Roman" w:cs="Times New Roman"/>
        </w:rPr>
        <w:t>At speed limit</w:t>
      </w:r>
    </w:p>
    <w:p w14:paraId="70F81A22" w14:textId="660D019F" w:rsidR="66E56814" w:rsidRDefault="7A4F9C5E" w:rsidP="00BE438B">
      <w:pPr>
        <w:pStyle w:val="ListParagraph"/>
        <w:numPr>
          <w:ilvl w:val="0"/>
          <w:numId w:val="72"/>
        </w:numPr>
        <w:spacing w:before="0" w:after="0"/>
        <w:rPr>
          <w:rFonts w:eastAsia="Times New Roman" w:cs="Times New Roman"/>
        </w:rPr>
      </w:pPr>
      <w:r w:rsidRPr="4A73B8AF">
        <w:rPr>
          <w:rFonts w:eastAsia="Times New Roman" w:cs="Times New Roman"/>
        </w:rPr>
        <w:t>5 over</w:t>
      </w:r>
    </w:p>
    <w:p w14:paraId="0124533F" w14:textId="79DFA419" w:rsidR="66E56814" w:rsidRDefault="7A4F9C5E" w:rsidP="00BE438B">
      <w:pPr>
        <w:pStyle w:val="ListParagraph"/>
        <w:numPr>
          <w:ilvl w:val="0"/>
          <w:numId w:val="72"/>
        </w:numPr>
        <w:spacing w:before="0" w:after="0"/>
        <w:rPr>
          <w:rFonts w:eastAsia="Times New Roman" w:cs="Times New Roman"/>
        </w:rPr>
      </w:pPr>
      <w:r w:rsidRPr="4A73B8AF">
        <w:rPr>
          <w:rFonts w:eastAsia="Times New Roman" w:cs="Times New Roman"/>
        </w:rPr>
        <w:t>10 over</w:t>
      </w:r>
    </w:p>
    <w:p w14:paraId="4A6F1A25" w14:textId="515ADE27" w:rsidR="66E56814" w:rsidRDefault="7A4F9C5E" w:rsidP="00BE438B">
      <w:pPr>
        <w:pStyle w:val="ListParagraph"/>
        <w:numPr>
          <w:ilvl w:val="0"/>
          <w:numId w:val="72"/>
        </w:numPr>
        <w:spacing w:before="0" w:after="0"/>
        <w:rPr>
          <w:rFonts w:eastAsia="Times New Roman" w:cs="Times New Roman"/>
        </w:rPr>
      </w:pPr>
      <w:r w:rsidRPr="4A73B8AF">
        <w:rPr>
          <w:rFonts w:eastAsia="Times New Roman" w:cs="Times New Roman"/>
        </w:rPr>
        <w:t>15 over</w:t>
      </w:r>
    </w:p>
    <w:p w14:paraId="31BFBF7D" w14:textId="62CBC6A5" w:rsidR="66E56814" w:rsidRDefault="7A4F9C5E" w:rsidP="4A73B8AF">
      <w:pPr>
        <w:spacing w:after="240"/>
      </w:pPr>
      <w:r w:rsidRPr="4A73B8AF">
        <w:rPr>
          <w:rFonts w:eastAsia="Times New Roman" w:cs="Times New Roman"/>
          <w:b/>
          <w:bCs/>
        </w:rPr>
        <w:t>Purpose:</w:t>
      </w:r>
      <w:r w:rsidRPr="4A73B8AF">
        <w:rPr>
          <w:rFonts w:eastAsia="Times New Roman" w:cs="Times New Roman"/>
        </w:rPr>
        <w:t xml:space="preserve"> When to trigger speeding alert </w:t>
      </w:r>
    </w:p>
    <w:p w14:paraId="28FAC7D1" w14:textId="01C3D4C8" w:rsidR="66E56814" w:rsidRDefault="7A4F9C5E" w:rsidP="4A73B8AF">
      <w:pPr>
        <w:spacing w:after="240"/>
      </w:pPr>
      <w:r w:rsidRPr="4A73B8AF">
        <w:rPr>
          <w:rFonts w:eastAsia="Times New Roman" w:cs="Times New Roman"/>
          <w:b/>
          <w:bCs/>
        </w:rPr>
        <w:t>Default:</w:t>
      </w:r>
      <w:r w:rsidRPr="4A73B8AF">
        <w:rPr>
          <w:rFonts w:eastAsia="Times New Roman" w:cs="Times New Roman"/>
        </w:rPr>
        <w:t xml:space="preserve"> At speed limit</w:t>
      </w:r>
    </w:p>
    <w:p w14:paraId="35E97E3A" w14:textId="026F2B25" w:rsidR="66E56814" w:rsidRDefault="7A4F9C5E" w:rsidP="4A73B8AF">
      <w:pPr>
        <w:spacing w:after="240"/>
      </w:pPr>
      <w:r w:rsidRPr="4A73B8AF">
        <w:rPr>
          <w:rFonts w:eastAsia="Times New Roman" w:cs="Times New Roman"/>
          <w:b/>
          <w:bCs/>
        </w:rPr>
        <w:t>4. Toggle Switches</w:t>
      </w:r>
    </w:p>
    <w:p w14:paraId="66A2E687" w14:textId="0A2591B8" w:rsidR="66E56814" w:rsidRDefault="7A4F9C5E" w:rsidP="4A73B8AF">
      <w:pPr>
        <w:spacing w:after="240"/>
      </w:pPr>
      <w:r w:rsidRPr="4A73B8AF">
        <w:rPr>
          <w:rFonts w:eastAsia="Times New Roman" w:cs="Times New Roman"/>
          <w:b/>
          <w:bCs/>
        </w:rPr>
        <w:t>Show on map:</w:t>
      </w:r>
    </w:p>
    <w:p w14:paraId="68C3A6EB" w14:textId="5E1FE3E5" w:rsidR="66E56814" w:rsidRDefault="7A4F9C5E" w:rsidP="00BE438B">
      <w:pPr>
        <w:pStyle w:val="ListParagraph"/>
        <w:numPr>
          <w:ilvl w:val="0"/>
          <w:numId w:val="71"/>
        </w:numPr>
        <w:spacing w:before="0" w:after="0"/>
        <w:rPr>
          <w:rFonts w:eastAsia="Times New Roman" w:cs="Times New Roman"/>
        </w:rPr>
      </w:pPr>
      <w:r w:rsidRPr="4A73B8AF">
        <w:rPr>
          <w:rFonts w:eastAsia="Times New Roman" w:cs="Times New Roman"/>
        </w:rPr>
        <w:t>Switch component</w:t>
      </w:r>
    </w:p>
    <w:p w14:paraId="07C1C491" w14:textId="5F007BBA" w:rsidR="66E56814" w:rsidRDefault="7A4F9C5E" w:rsidP="00BE438B">
      <w:pPr>
        <w:pStyle w:val="ListParagraph"/>
        <w:numPr>
          <w:ilvl w:val="0"/>
          <w:numId w:val="71"/>
        </w:numPr>
        <w:spacing w:before="0" w:after="0"/>
        <w:rPr>
          <w:rFonts w:eastAsia="Times New Roman" w:cs="Times New Roman"/>
        </w:rPr>
      </w:pPr>
      <w:r w:rsidRPr="4A73B8AF">
        <w:rPr>
          <w:rFonts w:eastAsia="Times New Roman" w:cs="Times New Roman"/>
        </w:rPr>
        <w:t>Toggles speedometer visibility on map screen</w:t>
      </w:r>
    </w:p>
    <w:p w14:paraId="3A8B9A04" w14:textId="4426CBB7" w:rsidR="66E56814" w:rsidRDefault="7A4F9C5E" w:rsidP="4A73B8AF">
      <w:pPr>
        <w:spacing w:after="240"/>
      </w:pPr>
      <w:r w:rsidRPr="4A73B8AF">
        <w:rPr>
          <w:rFonts w:eastAsia="Times New Roman" w:cs="Times New Roman"/>
          <w:b/>
          <w:bCs/>
        </w:rPr>
        <w:t>Alert when speeding:</w:t>
      </w:r>
    </w:p>
    <w:p w14:paraId="2E428562" w14:textId="1D6602D5" w:rsidR="66E56814" w:rsidRDefault="7A4F9C5E" w:rsidP="00BE438B">
      <w:pPr>
        <w:pStyle w:val="ListParagraph"/>
        <w:numPr>
          <w:ilvl w:val="0"/>
          <w:numId w:val="70"/>
        </w:numPr>
        <w:spacing w:before="0" w:after="0"/>
        <w:rPr>
          <w:rFonts w:eastAsia="Times New Roman" w:cs="Times New Roman"/>
        </w:rPr>
      </w:pPr>
      <w:r w:rsidRPr="4A73B8AF">
        <w:rPr>
          <w:rFonts w:eastAsia="Times New Roman" w:cs="Times New Roman"/>
        </w:rPr>
        <w:t>Switch component</w:t>
      </w:r>
    </w:p>
    <w:p w14:paraId="08468967" w14:textId="2E3ACA76" w:rsidR="66E56814" w:rsidRDefault="7A4F9C5E" w:rsidP="00BE438B">
      <w:pPr>
        <w:pStyle w:val="ListParagraph"/>
        <w:numPr>
          <w:ilvl w:val="0"/>
          <w:numId w:val="70"/>
        </w:numPr>
        <w:spacing w:before="0" w:after="0"/>
        <w:rPr>
          <w:rFonts w:eastAsia="Times New Roman" w:cs="Times New Roman"/>
        </w:rPr>
      </w:pPr>
      <w:r w:rsidRPr="4A73B8AF">
        <w:rPr>
          <w:rFonts w:eastAsia="Times New Roman" w:cs="Times New Roman"/>
        </w:rPr>
        <w:t>Enable/disable audio/visual alerts when over threshold</w:t>
      </w:r>
    </w:p>
    <w:p w14:paraId="5EF37A36" w14:textId="77777777" w:rsidR="00EF0B16" w:rsidRDefault="00EF0B16" w:rsidP="00EF0B16">
      <w:pPr>
        <w:spacing w:before="0" w:after="0"/>
        <w:rPr>
          <w:rFonts w:eastAsia="Times New Roman" w:cs="Times New Roman"/>
        </w:rPr>
      </w:pPr>
    </w:p>
    <w:p w14:paraId="53166A91" w14:textId="77777777" w:rsidR="00EF0B16" w:rsidRPr="00EF0B16" w:rsidRDefault="00EF0B16" w:rsidP="00EF0B16">
      <w:pPr>
        <w:spacing w:before="0" w:after="0"/>
        <w:rPr>
          <w:rFonts w:eastAsia="Times New Roman" w:cs="Times New Roman"/>
        </w:rPr>
      </w:pPr>
    </w:p>
    <w:p w14:paraId="292AF2CE" w14:textId="6CBE4E0F" w:rsidR="66E56814" w:rsidRDefault="7A4F9C5E" w:rsidP="4A73B8AF">
      <w:pPr>
        <w:spacing w:after="240"/>
      </w:pPr>
      <w:r w:rsidRPr="4A73B8AF">
        <w:rPr>
          <w:rFonts w:eastAsia="Times New Roman" w:cs="Times New Roman"/>
          <w:b/>
          <w:bCs/>
        </w:rPr>
        <w:t>Code:</w:t>
      </w:r>
    </w:p>
    <w:p w14:paraId="1861DEC0" w14:textId="05E90DA9" w:rsidR="66E56814" w:rsidRDefault="7A4F9C5E" w:rsidP="00EF0B16">
      <w:pPr>
        <w:spacing w:after="240"/>
        <w:jc w:val="left"/>
        <w:rPr>
          <w:rFonts w:eastAsia="Times New Roman" w:cs="Times New Roman"/>
        </w:rPr>
      </w:pPr>
      <w:r w:rsidRPr="15443196">
        <w:rPr>
          <w:rFonts w:eastAsia="Times New Roman" w:cs="Times New Roman"/>
        </w:rPr>
        <w:t>const [showOnMap, setShowOnMap] = useState(true);</w:t>
      </w:r>
      <w:r w:rsidR="66E56814">
        <w:br/>
      </w:r>
      <w:r w:rsidRPr="15443196">
        <w:rPr>
          <w:rFonts w:eastAsia="Times New Roman" w:cs="Times New Roman"/>
        </w:rPr>
        <w:t>const [alertWhenSpeeding, setAlertWhenSpeeding] = useState(true);</w:t>
      </w:r>
      <w:r w:rsidR="66E56814">
        <w:br/>
      </w:r>
      <w:r w:rsidR="66E56814">
        <w:br/>
      </w:r>
      <w:r w:rsidRPr="15443196">
        <w:rPr>
          <w:rFonts w:eastAsia="Times New Roman" w:cs="Times New Roman"/>
        </w:rPr>
        <w:t>&lt;Switch</w:t>
      </w:r>
      <w:r w:rsidR="66E56814">
        <w:br/>
      </w:r>
      <w:r w:rsidRPr="15443196">
        <w:rPr>
          <w:rFonts w:eastAsia="Times New Roman" w:cs="Times New Roman"/>
        </w:rPr>
        <w:t xml:space="preserve">  value={showOnMap}</w:t>
      </w:r>
      <w:r w:rsidR="66E56814">
        <w:br/>
      </w:r>
      <w:r w:rsidRPr="15443196">
        <w:rPr>
          <w:rFonts w:eastAsia="Times New Roman" w:cs="Times New Roman"/>
        </w:rPr>
        <w:t xml:space="preserve">  onValueChange={setShowOnMap}</w:t>
      </w:r>
      <w:r w:rsidR="66E56814">
        <w:br/>
      </w:r>
      <w:r w:rsidRPr="15443196">
        <w:rPr>
          <w:rFonts w:eastAsia="Times New Roman" w:cs="Times New Roman"/>
        </w:rPr>
        <w:t xml:space="preserve">  trackColor={{ false: colors.border, true: colors.primary + "80" }}</w:t>
      </w:r>
      <w:r w:rsidR="66E56814">
        <w:br/>
      </w:r>
      <w:r w:rsidRPr="15443196">
        <w:rPr>
          <w:rFonts w:eastAsia="Times New Roman" w:cs="Times New Roman"/>
        </w:rPr>
        <w:t xml:space="preserve">  thumbColor={showOnMap ? colors.primary : colors.muted}</w:t>
      </w:r>
      <w:r w:rsidR="66E56814">
        <w:br/>
      </w:r>
      <w:r w:rsidRPr="15443196">
        <w:rPr>
          <w:rFonts w:eastAsia="Times New Roman" w:cs="Times New Roman"/>
        </w:rPr>
        <w:lastRenderedPageBreak/>
        <w:t>/&gt;</w:t>
      </w:r>
      <w:r w:rsidR="66E56814">
        <w:br/>
      </w:r>
      <w:r w:rsidRPr="4A73B8AF">
        <w:rPr>
          <w:rFonts w:eastAsia="Times New Roman" w:cs="Times New Roman"/>
        </w:rPr>
        <w:t xml:space="preserve"> </w:t>
      </w:r>
    </w:p>
    <w:p w14:paraId="291A3CB2" w14:textId="2B039F0C" w:rsidR="66E56814" w:rsidRDefault="7A4F9C5E" w:rsidP="4A73B8AF">
      <w:pPr>
        <w:spacing w:after="240"/>
      </w:pPr>
      <w:r w:rsidRPr="4A73B8AF">
        <w:rPr>
          <w:rFonts w:eastAsia="Times New Roman" w:cs="Times New Roman"/>
          <w:b/>
          <w:bCs/>
        </w:rPr>
        <w:t>Section Header:</w:t>
      </w:r>
    </w:p>
    <w:p w14:paraId="7FA5E1DE" w14:textId="4BB68311" w:rsidR="66E56814" w:rsidRDefault="7A4F9C5E" w:rsidP="00BE438B">
      <w:pPr>
        <w:pStyle w:val="ListParagraph"/>
        <w:numPr>
          <w:ilvl w:val="0"/>
          <w:numId w:val="69"/>
        </w:numPr>
        <w:spacing w:before="0" w:after="0"/>
        <w:rPr>
          <w:rFonts w:eastAsia="Times New Roman" w:cs="Times New Roman"/>
        </w:rPr>
      </w:pPr>
      <w:r w:rsidRPr="4A73B8AF">
        <w:rPr>
          <w:rFonts w:eastAsia="Times New Roman" w:cs="Times New Roman"/>
        </w:rPr>
        <w:t>"Speed limit" text in gray</w:t>
      </w:r>
    </w:p>
    <w:p w14:paraId="557CB841" w14:textId="45462894" w:rsidR="66E56814" w:rsidRDefault="7A4F9C5E" w:rsidP="00BE438B">
      <w:pPr>
        <w:pStyle w:val="ListParagraph"/>
        <w:numPr>
          <w:ilvl w:val="0"/>
          <w:numId w:val="69"/>
        </w:numPr>
        <w:spacing w:before="0" w:after="0"/>
        <w:rPr>
          <w:rFonts w:eastAsia="Times New Roman" w:cs="Times New Roman"/>
        </w:rPr>
      </w:pPr>
      <w:r w:rsidRPr="4A73B8AF">
        <w:rPr>
          <w:rFonts w:eastAsia="Times New Roman" w:cs="Times New Roman"/>
        </w:rPr>
        <w:t>Separates section visually</w:t>
      </w:r>
    </w:p>
    <w:p w14:paraId="2DC0785B" w14:textId="6EA48AE5" w:rsidR="66E56814" w:rsidRDefault="7A4F9C5E" w:rsidP="4A73B8AF">
      <w:pPr>
        <w:spacing w:after="240"/>
      </w:pPr>
      <w:r w:rsidRPr="4A73B8AF">
        <w:rPr>
          <w:rFonts w:eastAsia="Times New Roman" w:cs="Times New Roman"/>
          <w:b/>
          <w:bCs/>
        </w:rPr>
        <w:t>Modal Pattern:</w:t>
      </w:r>
    </w:p>
    <w:p w14:paraId="3C5A08CD" w14:textId="160A156D" w:rsidR="66E56814" w:rsidRDefault="7A4F9C5E" w:rsidP="00BE438B">
      <w:pPr>
        <w:pStyle w:val="ListParagraph"/>
        <w:numPr>
          <w:ilvl w:val="0"/>
          <w:numId w:val="68"/>
        </w:numPr>
        <w:spacing w:before="0" w:after="0"/>
        <w:rPr>
          <w:rFonts w:eastAsia="Times New Roman" w:cs="Times New Roman"/>
        </w:rPr>
      </w:pPr>
      <w:r w:rsidRPr="4A73B8AF">
        <w:rPr>
          <w:rFonts w:eastAsia="Times New Roman" w:cs="Times New Roman"/>
        </w:rPr>
        <w:t>Consistent with other modals in app</w:t>
      </w:r>
    </w:p>
    <w:p w14:paraId="1FD391A2" w14:textId="1F933CD4" w:rsidR="66E56814" w:rsidRDefault="7A4F9C5E" w:rsidP="00BE438B">
      <w:pPr>
        <w:pStyle w:val="ListParagraph"/>
        <w:numPr>
          <w:ilvl w:val="0"/>
          <w:numId w:val="68"/>
        </w:numPr>
        <w:spacing w:before="0" w:after="0"/>
        <w:rPr>
          <w:rFonts w:eastAsia="Times New Roman" w:cs="Times New Roman"/>
        </w:rPr>
      </w:pPr>
      <w:r w:rsidRPr="4A73B8AF">
        <w:rPr>
          <w:rFonts w:eastAsia="Times New Roman" w:cs="Times New Roman"/>
        </w:rPr>
        <w:t>Slide-up animation</w:t>
      </w:r>
    </w:p>
    <w:p w14:paraId="35A3B62C" w14:textId="0DF10E6E" w:rsidR="66E56814" w:rsidRDefault="7A4F9C5E" w:rsidP="00BE438B">
      <w:pPr>
        <w:pStyle w:val="ListParagraph"/>
        <w:numPr>
          <w:ilvl w:val="0"/>
          <w:numId w:val="68"/>
        </w:numPr>
        <w:spacing w:before="0" w:after="0"/>
        <w:rPr>
          <w:rFonts w:eastAsia="Times New Roman" w:cs="Times New Roman"/>
        </w:rPr>
      </w:pPr>
      <w:r w:rsidRPr="4A73B8AF">
        <w:rPr>
          <w:rFonts w:eastAsia="Times New Roman" w:cs="Times New Roman"/>
        </w:rPr>
        <w:t>Back and close buttons</w:t>
      </w:r>
    </w:p>
    <w:p w14:paraId="615CAFD2" w14:textId="4C0A928A" w:rsidR="7B26FB26" w:rsidRDefault="7A4F9C5E" w:rsidP="0003665B">
      <w:pPr>
        <w:pStyle w:val="ListParagraph"/>
        <w:numPr>
          <w:ilvl w:val="0"/>
          <w:numId w:val="68"/>
        </w:numPr>
        <w:spacing w:before="0" w:after="0"/>
        <w:rPr>
          <w:rFonts w:eastAsia="Times New Roman" w:cs="Times New Roman"/>
        </w:rPr>
      </w:pPr>
      <w:r w:rsidRPr="4A73B8AF">
        <w:rPr>
          <w:rFonts w:eastAsia="Times New Roman" w:cs="Times New Roman"/>
        </w:rPr>
        <w:t>List of options with checkmarks</w:t>
      </w:r>
    </w:p>
    <w:p w14:paraId="4B79736A" w14:textId="596A3562" w:rsidR="0003665B" w:rsidRPr="0003665B" w:rsidRDefault="0003665B" w:rsidP="0003665B">
      <w:pPr>
        <w:spacing w:before="0" w:after="160" w:line="259" w:lineRule="auto"/>
        <w:jc w:val="left"/>
        <w:rPr>
          <w:rFonts w:eastAsia="Times New Roman" w:cs="Times New Roman"/>
        </w:rPr>
      </w:pPr>
      <w:r>
        <w:rPr>
          <w:rFonts w:eastAsia="Times New Roman" w:cs="Times New Roman"/>
        </w:rPr>
        <w:br w:type="page"/>
      </w:r>
    </w:p>
    <w:p w14:paraId="460353A2" w14:textId="30539390" w:rsidR="7B26FB26" w:rsidRPr="00EF0B16" w:rsidRDefault="7B6F19A7" w:rsidP="00EF0B16">
      <w:pPr>
        <w:rPr>
          <w:b/>
        </w:rPr>
      </w:pPr>
      <w:r w:rsidRPr="00EF0B16">
        <w:rPr>
          <w:b/>
        </w:rPr>
        <w:lastRenderedPageBreak/>
        <w:t>Navigation Hierarchy</w:t>
      </w:r>
    </w:p>
    <w:p w14:paraId="447EC858" w14:textId="5669B787" w:rsidR="7B26FB26" w:rsidRDefault="7B6F19A7" w:rsidP="00EF0B16">
      <w:pPr>
        <w:spacing w:after="240"/>
        <w:jc w:val="left"/>
      </w:pPr>
      <w:r w:rsidRPr="2C17C800">
        <w:rPr>
          <w:rFonts w:ascii="Consolas" w:eastAsia="Consolas" w:hAnsi="Consolas" w:cs="Consolas"/>
        </w:rPr>
        <w:t>// App.js Navigation Structure</w:t>
      </w:r>
      <w:r w:rsidR="7B26FB26">
        <w:br/>
      </w:r>
      <w:r w:rsidR="7B26FB26">
        <w:br/>
      </w:r>
      <w:r w:rsidRPr="005A561E">
        <w:t>QueryClientProvider</w:t>
      </w:r>
      <w:r w:rsidR="7B26FB26">
        <w:br/>
      </w:r>
      <w:r w:rsidRPr="005A561E">
        <w:t>└── NavigationContainer</w:t>
      </w:r>
      <w:r w:rsidR="7B26FB26">
        <w:br/>
      </w:r>
      <w:r w:rsidRPr="005A561E">
        <w:t xml:space="preserve">    └── RootStack (Stack Navigator)</w:t>
      </w:r>
      <w:r w:rsidR="7B26FB26">
        <w:br/>
      </w:r>
      <w:r w:rsidRPr="005A561E">
        <w:t xml:space="preserve">        ├── Auth Screens</w:t>
      </w:r>
      <w:r w:rsidR="7B26FB26">
        <w:br/>
      </w:r>
      <w:r w:rsidRPr="005A561E">
        <w:t xml:space="preserve">        │   ├── Splash</w:t>
      </w:r>
      <w:r w:rsidR="7B26FB26">
        <w:br/>
      </w:r>
      <w:r w:rsidRPr="005A561E">
        <w:t xml:space="preserve">        │   ├── Onboarding</w:t>
      </w:r>
      <w:r w:rsidR="7B26FB26">
        <w:br/>
      </w:r>
      <w:r w:rsidRPr="005A561E">
        <w:t xml:space="preserve">        │   ├── SignIn</w:t>
      </w:r>
      <w:r w:rsidR="7B26FB26">
        <w:br/>
      </w:r>
      <w:r w:rsidRPr="005A561E">
        <w:t xml:space="preserve">        │   ├── SignUp</w:t>
      </w:r>
      <w:r w:rsidR="7B26FB26">
        <w:br/>
      </w:r>
      <w:r w:rsidRPr="005A561E">
        <w:t xml:space="preserve">        │   ├── ForgotPassword</w:t>
      </w:r>
      <w:r w:rsidR="7B26FB26">
        <w:br/>
      </w:r>
      <w:r w:rsidRPr="005A561E">
        <w:t xml:space="preserve">        │   ├── ForgotPasswordCode</w:t>
      </w:r>
      <w:r w:rsidR="7B26FB26">
        <w:br/>
      </w:r>
      <w:r w:rsidRPr="005A561E">
        <w:t xml:space="preserve">        │   ├── ResetPassword</w:t>
      </w:r>
      <w:r w:rsidR="7B26FB26">
        <w:br/>
      </w:r>
      <w:r w:rsidRPr="005A561E">
        <w:t xml:space="preserve">        │   └── PasswordChanged</w:t>
      </w:r>
      <w:r w:rsidR="7B26FB26">
        <w:br/>
      </w:r>
      <w:r w:rsidRPr="005A561E">
        <w:t xml:space="preserve">        │</w:t>
      </w:r>
      <w:r w:rsidR="7B26FB26">
        <w:br/>
      </w:r>
      <w:r w:rsidRPr="005A561E">
        <w:t xml:space="preserve">        └── MainTabs (Tab Navigator)</w:t>
      </w:r>
      <w:r w:rsidR="7B26FB26">
        <w:br/>
      </w:r>
      <w:r w:rsidRPr="005A561E">
        <w:t xml:space="preserve">            ├── Map Tab</w:t>
      </w:r>
      <w:r w:rsidR="7B26FB26">
        <w:br/>
      </w:r>
      <w:r w:rsidRPr="005A561E">
        <w:t xml:space="preserve">            ├── Alerts Tab</w:t>
      </w:r>
      <w:r w:rsidR="7B26FB26">
        <w:br/>
      </w:r>
      <w:r w:rsidRPr="005A561E">
        <w:t xml:space="preserve">            ├── Search Tab</w:t>
      </w:r>
      <w:r w:rsidR="7B26FB26">
        <w:br/>
      </w:r>
      <w:r w:rsidRPr="005A561E">
        <w:t xml:space="preserve">            └── Settings Tab</w:t>
      </w:r>
      <w:r w:rsidR="7B26FB26">
        <w:br/>
      </w:r>
      <w:r w:rsidRPr="005A561E">
        <w:t xml:space="preserve">                └── Stack Navigator</w:t>
      </w:r>
      <w:r w:rsidR="7B26FB26">
        <w:br/>
      </w:r>
      <w:r w:rsidRPr="005A561E">
        <w:t xml:space="preserve">                    ├── SettingsMenu</w:t>
      </w:r>
      <w:r w:rsidR="7B26FB26">
        <w:br/>
      </w:r>
      <w:r w:rsidRPr="005A561E">
        <w:t xml:space="preserve">                    ├── GasStation</w:t>
      </w:r>
      <w:r w:rsidR="7B26FB26">
        <w:br/>
      </w:r>
      <w:r w:rsidRPr="005A561E">
        <w:t xml:space="preserve">                    │   └── PreferredBrand</w:t>
      </w:r>
      <w:r w:rsidR="7B26FB26">
        <w:br/>
      </w:r>
      <w:r w:rsidRPr="005A561E">
        <w:t xml:space="preserve">                    └── Speedometer</w:t>
      </w:r>
      <w:r w:rsidR="7B26FB26">
        <w:br/>
      </w:r>
      <w:r w:rsidRPr="2C17C800">
        <w:rPr>
          <w:rFonts w:eastAsia="Times New Roman" w:cs="Times New Roman"/>
        </w:rPr>
        <w:t xml:space="preserve"> </w:t>
      </w:r>
    </w:p>
    <w:p w14:paraId="321B70AC" w14:textId="54375BBF" w:rsidR="7B26FB26" w:rsidRPr="0003665B" w:rsidRDefault="0003665B" w:rsidP="0003665B">
      <w:pPr>
        <w:spacing w:before="0" w:after="160" w:line="259" w:lineRule="auto"/>
        <w:jc w:val="left"/>
        <w:rPr>
          <w:rFonts w:eastAsia="Times New Roman" w:cs="Times New Roman"/>
        </w:rPr>
      </w:pPr>
      <w:r>
        <w:rPr>
          <w:rFonts w:eastAsia="Times New Roman" w:cs="Times New Roman"/>
        </w:rPr>
        <w:br w:type="page"/>
      </w:r>
    </w:p>
    <w:p w14:paraId="788B78CA" w14:textId="06551AE5" w:rsidR="7B26FB26" w:rsidRDefault="7B6F19A7" w:rsidP="73F0DA4C">
      <w:pPr>
        <w:spacing w:before="281" w:after="281"/>
        <w:jc w:val="left"/>
        <w:rPr>
          <w:b/>
        </w:rPr>
      </w:pPr>
      <w:r w:rsidRPr="73F0DA4C">
        <w:rPr>
          <w:b/>
        </w:rPr>
        <w:lastRenderedPageBreak/>
        <w:t>Navigation Functions</w:t>
      </w:r>
    </w:p>
    <w:p w14:paraId="76E19539" w14:textId="43A3008D" w:rsidR="7B26FB26" w:rsidRDefault="7B6F19A7" w:rsidP="00BE438B">
      <w:pPr>
        <w:pStyle w:val="ListParagraph"/>
        <w:numPr>
          <w:ilvl w:val="0"/>
          <w:numId w:val="105"/>
        </w:numPr>
        <w:jc w:val="left"/>
      </w:pPr>
      <w:r>
        <w:t>Navigate to screen:</w:t>
      </w:r>
      <w:r w:rsidR="170AFED0">
        <w:t xml:space="preserve"> </w:t>
      </w:r>
      <w:r>
        <w:t>navigation.navigate("ScreenName");</w:t>
      </w:r>
    </w:p>
    <w:p w14:paraId="60BB559A" w14:textId="75FF807A" w:rsidR="7B26FB26" w:rsidRDefault="7B6F19A7" w:rsidP="00BE438B">
      <w:pPr>
        <w:pStyle w:val="ListParagraph"/>
        <w:numPr>
          <w:ilvl w:val="0"/>
          <w:numId w:val="104"/>
        </w:numPr>
        <w:jc w:val="left"/>
      </w:pPr>
      <w:r w:rsidRPr="36E7BA30">
        <w:t>Navigate with parameters:</w:t>
      </w:r>
      <w:r w:rsidR="35643857">
        <w:t xml:space="preserve"> </w:t>
      </w:r>
      <w:r w:rsidRPr="36E7BA30">
        <w:t>navigation.navigate("GasStation", { selectedBrand: "Shell" });</w:t>
      </w:r>
    </w:p>
    <w:p w14:paraId="2156BB10" w14:textId="1ADAE8BF" w:rsidR="7B26FB26" w:rsidRDefault="7B6F19A7" w:rsidP="00BE438B">
      <w:pPr>
        <w:pStyle w:val="ListParagraph"/>
        <w:numPr>
          <w:ilvl w:val="0"/>
          <w:numId w:val="103"/>
        </w:numPr>
        <w:jc w:val="left"/>
      </w:pPr>
      <w:r w:rsidRPr="36E7BA30">
        <w:t>Go back:navigation.goBack();</w:t>
      </w:r>
    </w:p>
    <w:p w14:paraId="46C68AD0" w14:textId="73E52E0C" w:rsidR="7B26FB26" w:rsidRDefault="7B6F19A7" w:rsidP="00BE438B">
      <w:pPr>
        <w:pStyle w:val="ListParagraph"/>
        <w:numPr>
          <w:ilvl w:val="0"/>
          <w:numId w:val="107"/>
        </w:numPr>
        <w:jc w:val="left"/>
      </w:pPr>
      <w:r w:rsidRPr="36E7BA30">
        <w:t>Replace (no back):</w:t>
      </w:r>
      <w:r w:rsidR="2263497D">
        <w:t xml:space="preserve"> </w:t>
      </w:r>
      <w:r w:rsidRPr="36E7BA30">
        <w:t>navigation.replace("SignIn");</w:t>
      </w:r>
    </w:p>
    <w:p w14:paraId="4178FD45" w14:textId="4F44BF74" w:rsidR="7B26FB26" w:rsidRDefault="7B6F19A7" w:rsidP="73F0DA4C">
      <w:pPr>
        <w:pStyle w:val="ListParagraph"/>
        <w:numPr>
          <w:ilvl w:val="0"/>
          <w:numId w:val="106"/>
        </w:numPr>
        <w:jc w:val="left"/>
      </w:pPr>
      <w:r w:rsidRPr="36E7BA30">
        <w:t>Access route params:</w:t>
      </w:r>
      <w:r w:rsidR="5EA8060E">
        <w:t xml:space="preserve"> </w:t>
      </w:r>
      <w:r w:rsidRPr="36E7BA30">
        <w:t>const { selectedBrand } = route.params;</w:t>
      </w:r>
    </w:p>
    <w:p w14:paraId="5CA55E71" w14:textId="44EDD59A" w:rsidR="7B26FB26" w:rsidRPr="00F53E87" w:rsidRDefault="7B6F19A7" w:rsidP="00F53E87">
      <w:pPr>
        <w:rPr>
          <w:b/>
          <w:sz w:val="26"/>
          <w:szCs w:val="26"/>
        </w:rPr>
      </w:pPr>
      <w:r w:rsidRPr="00F53E87">
        <w:rPr>
          <w:b/>
          <w:sz w:val="26"/>
          <w:szCs w:val="26"/>
        </w:rPr>
        <w:t>State Management Patterns</w:t>
      </w:r>
    </w:p>
    <w:p w14:paraId="67BD8EE5" w14:textId="5BDF952A" w:rsidR="7B26FB26" w:rsidRDefault="7B6F19A7" w:rsidP="73F0DA4C">
      <w:pPr>
        <w:spacing w:before="281" w:after="281"/>
        <w:jc w:val="left"/>
        <w:rPr>
          <w:rFonts w:eastAsia="Times New Roman" w:cs="Times New Roman"/>
          <w:b/>
          <w:sz w:val="28"/>
          <w:szCs w:val="28"/>
        </w:rPr>
      </w:pPr>
      <w:r w:rsidRPr="53D424F1">
        <w:rPr>
          <w:rFonts w:eastAsia="Times New Roman" w:cs="Times New Roman"/>
          <w:b/>
          <w:sz w:val="28"/>
          <w:szCs w:val="28"/>
        </w:rPr>
        <w:t>Local State (useState)</w:t>
      </w:r>
    </w:p>
    <w:p w14:paraId="11C8A400" w14:textId="7B7A5022" w:rsidR="7B26FB26" w:rsidRDefault="7B6F19A7" w:rsidP="73F0DA4C">
      <w:pPr>
        <w:spacing w:after="240"/>
        <w:jc w:val="left"/>
        <w:rPr>
          <w:b/>
        </w:rPr>
      </w:pPr>
      <w:r w:rsidRPr="68757D72">
        <w:rPr>
          <w:b/>
        </w:rPr>
        <w:t>Used for:</w:t>
      </w:r>
    </w:p>
    <w:p w14:paraId="61D0D521" w14:textId="09D64DE3" w:rsidR="7B26FB26" w:rsidRDefault="7B6F19A7" w:rsidP="00BE438B">
      <w:pPr>
        <w:pStyle w:val="ListParagraph"/>
        <w:numPr>
          <w:ilvl w:val="0"/>
          <w:numId w:val="102"/>
        </w:numPr>
        <w:spacing w:before="0" w:after="0"/>
        <w:jc w:val="left"/>
        <w:rPr>
          <w:rFonts w:eastAsia="Times New Roman" w:cs="Times New Roman"/>
        </w:rPr>
      </w:pPr>
      <w:r>
        <w:t>Form inputs</w:t>
      </w:r>
    </w:p>
    <w:p w14:paraId="09E33B7A" w14:textId="5E2E2020" w:rsidR="7B26FB26" w:rsidRDefault="7B6F19A7" w:rsidP="00BE438B">
      <w:pPr>
        <w:pStyle w:val="ListParagraph"/>
        <w:numPr>
          <w:ilvl w:val="0"/>
          <w:numId w:val="102"/>
        </w:numPr>
        <w:spacing w:before="0" w:after="0"/>
        <w:jc w:val="left"/>
        <w:rPr>
          <w:rFonts w:eastAsia="Times New Roman" w:cs="Times New Roman"/>
        </w:rPr>
      </w:pPr>
      <w:r>
        <w:t>Modal visibility</w:t>
      </w:r>
    </w:p>
    <w:p w14:paraId="712163CE" w14:textId="4FF07E39" w:rsidR="7B26FB26" w:rsidRDefault="7B6F19A7" w:rsidP="00BE438B">
      <w:pPr>
        <w:pStyle w:val="ListParagraph"/>
        <w:numPr>
          <w:ilvl w:val="0"/>
          <w:numId w:val="102"/>
        </w:numPr>
        <w:spacing w:before="0" w:after="0"/>
        <w:jc w:val="left"/>
        <w:rPr>
          <w:rFonts w:eastAsia="Times New Roman" w:cs="Times New Roman"/>
        </w:rPr>
      </w:pPr>
      <w:r>
        <w:t>Selection states</w:t>
      </w:r>
    </w:p>
    <w:p w14:paraId="0778BC07" w14:textId="49241308" w:rsidR="7B26FB26" w:rsidRDefault="7B6F19A7" w:rsidP="00BE438B">
      <w:pPr>
        <w:pStyle w:val="ListParagraph"/>
        <w:numPr>
          <w:ilvl w:val="0"/>
          <w:numId w:val="102"/>
        </w:numPr>
        <w:spacing w:before="0" w:after="0"/>
        <w:jc w:val="left"/>
        <w:rPr>
          <w:rFonts w:eastAsia="Times New Roman" w:cs="Times New Roman"/>
        </w:rPr>
      </w:pPr>
      <w:r>
        <w:t>Toggle switches</w:t>
      </w:r>
    </w:p>
    <w:p w14:paraId="639339EF" w14:textId="5CBB430D" w:rsidR="7B26FB26" w:rsidRDefault="7B6F19A7" w:rsidP="00F53E87">
      <w:pPr>
        <w:jc w:val="left"/>
      </w:pPr>
      <w:r w:rsidRPr="2C17C800">
        <w:t>const [email, setEmail] = useState("");</w:t>
      </w:r>
      <w:r w:rsidR="7B26FB26">
        <w:br/>
      </w:r>
      <w:r w:rsidRPr="2C17C800">
        <w:t>const [showModal, setShowModal] = useState(false);</w:t>
      </w:r>
      <w:r w:rsidR="7B26FB26">
        <w:br/>
      </w:r>
      <w:r w:rsidRPr="2C17C800">
        <w:t>const [selectedOption, setSelectedOption] = useState("default");</w:t>
      </w:r>
    </w:p>
    <w:p w14:paraId="52277790" w14:textId="7142D4D2" w:rsidR="7B26FB26" w:rsidRDefault="7B6F19A7" w:rsidP="73F0DA4C">
      <w:pPr>
        <w:spacing w:before="281" w:after="281"/>
        <w:jc w:val="left"/>
        <w:rPr>
          <w:b/>
        </w:rPr>
      </w:pPr>
      <w:r w:rsidRPr="35EFA4EB">
        <w:rPr>
          <w:b/>
        </w:rPr>
        <w:t>Navigation State (Route Params)</w:t>
      </w:r>
    </w:p>
    <w:p w14:paraId="2EEDA8C5" w14:textId="01EA7718" w:rsidR="7B26FB26" w:rsidRDefault="7B6F19A7" w:rsidP="73F0DA4C">
      <w:pPr>
        <w:spacing w:after="240"/>
        <w:jc w:val="left"/>
        <w:rPr>
          <w:b/>
        </w:rPr>
      </w:pPr>
      <w:r w:rsidRPr="3673AD2E">
        <w:rPr>
          <w:b/>
        </w:rPr>
        <w:t>Used for:</w:t>
      </w:r>
    </w:p>
    <w:p w14:paraId="1FF2DE37" w14:textId="7FE3469D" w:rsidR="7B26FB26" w:rsidRDefault="7B6F19A7" w:rsidP="73F0DA4C">
      <w:pPr>
        <w:spacing w:before="0" w:after="0"/>
        <w:jc w:val="left"/>
        <w:rPr>
          <w:rFonts w:eastAsia="Times New Roman" w:cs="Times New Roman"/>
        </w:rPr>
      </w:pPr>
      <w:r>
        <w:t>Passing data between screens</w:t>
      </w:r>
    </w:p>
    <w:p w14:paraId="2F9683A0" w14:textId="54E4E4F6" w:rsidR="7B26FB26" w:rsidRDefault="7B6F19A7" w:rsidP="73F0DA4C">
      <w:pPr>
        <w:spacing w:before="0" w:after="0"/>
        <w:jc w:val="left"/>
        <w:rPr>
          <w:rFonts w:eastAsia="Times New Roman" w:cs="Times New Roman"/>
        </w:rPr>
      </w:pPr>
      <w:r>
        <w:t>Maintaining selections across navigation</w:t>
      </w:r>
    </w:p>
    <w:p w14:paraId="3AA18ABF" w14:textId="08FF4A6A" w:rsidR="7B26FB26" w:rsidRDefault="7B6F19A7" w:rsidP="73F0DA4C">
      <w:pPr>
        <w:spacing w:after="240"/>
        <w:jc w:val="left"/>
      </w:pPr>
      <w:r w:rsidRPr="00F53E87">
        <w:t>// Sending</w:t>
      </w:r>
      <w:r w:rsidR="7B26FB26">
        <w:br/>
      </w:r>
      <w:r w:rsidRPr="00F53E87">
        <w:t>navigation.navigate("Screen", { data: value });</w:t>
      </w:r>
      <w:r w:rsidR="7B26FB26">
        <w:br/>
      </w:r>
      <w:r w:rsidR="7B26FB26">
        <w:br/>
      </w:r>
      <w:r w:rsidRPr="00F53E87">
        <w:t>// Receiving</w:t>
      </w:r>
      <w:r w:rsidR="7B26FB26">
        <w:br/>
      </w:r>
      <w:r w:rsidRPr="00F53E87">
        <w:lastRenderedPageBreak/>
        <w:t>const { data } = route.params;</w:t>
      </w:r>
      <w:r w:rsidR="7B26FB26">
        <w:br/>
      </w:r>
      <w:r w:rsidR="7B26FB26">
        <w:br/>
      </w:r>
      <w:r w:rsidRPr="00F53E87">
        <w:t>// Listening for changes</w:t>
      </w:r>
      <w:r w:rsidR="7B26FB26">
        <w:br/>
      </w:r>
      <w:r w:rsidRPr="00F53E87">
        <w:t>useEffect(() =&gt; {</w:t>
      </w:r>
      <w:r w:rsidR="7B26FB26">
        <w:br/>
      </w:r>
      <w:r w:rsidRPr="00F53E87">
        <w:t xml:space="preserve">  if (route.params?.data) {</w:t>
      </w:r>
      <w:r w:rsidR="7B26FB26">
        <w:br/>
      </w:r>
      <w:r w:rsidRPr="00F53E87">
        <w:t xml:space="preserve">    setState(route.params.data);</w:t>
      </w:r>
      <w:r w:rsidR="7B26FB26">
        <w:br/>
      </w:r>
      <w:r w:rsidRPr="00F53E87">
        <w:t xml:space="preserve">  }</w:t>
      </w:r>
      <w:r w:rsidR="7B26FB26">
        <w:br/>
      </w:r>
      <w:r w:rsidRPr="00F53E87">
        <w:t>}, [route.params?.data]);</w:t>
      </w:r>
      <w:r w:rsidR="7B26FB26">
        <w:br/>
      </w:r>
      <w:r w:rsidRPr="2C17C800">
        <w:rPr>
          <w:rFonts w:eastAsia="Times New Roman" w:cs="Times New Roman"/>
        </w:rPr>
        <w:t xml:space="preserve"> </w:t>
      </w:r>
    </w:p>
    <w:p w14:paraId="1E276FE3" w14:textId="029D893E" w:rsidR="7B26FB26" w:rsidRDefault="7B6F19A7" w:rsidP="73F0DA4C">
      <w:pPr>
        <w:spacing w:before="281" w:after="281"/>
        <w:jc w:val="left"/>
        <w:rPr>
          <w:b/>
        </w:rPr>
      </w:pPr>
      <w:r w:rsidRPr="2ED5F365">
        <w:rPr>
          <w:b/>
        </w:rPr>
        <w:t>Global State (Future: Context API or Redux)</w:t>
      </w:r>
    </w:p>
    <w:p w14:paraId="50380A20" w14:textId="127CB2F5" w:rsidR="7B26FB26" w:rsidRDefault="7B6F19A7" w:rsidP="73F0DA4C">
      <w:pPr>
        <w:spacing w:after="240"/>
        <w:jc w:val="left"/>
      </w:pPr>
      <w:r>
        <w:t>Planned for:</w:t>
      </w:r>
    </w:p>
    <w:p w14:paraId="7622C5A9" w14:textId="5FC6902E" w:rsidR="7B26FB26" w:rsidRDefault="7B6F19A7" w:rsidP="00BE438B">
      <w:pPr>
        <w:pStyle w:val="ListParagraph"/>
        <w:numPr>
          <w:ilvl w:val="0"/>
          <w:numId w:val="108"/>
        </w:numPr>
        <w:spacing w:before="0" w:after="0"/>
        <w:jc w:val="left"/>
        <w:rPr>
          <w:rFonts w:eastAsia="Times New Roman" w:cs="Times New Roman"/>
        </w:rPr>
      </w:pPr>
      <w:r>
        <w:t>User authentication state</w:t>
      </w:r>
    </w:p>
    <w:p w14:paraId="5B160DAD" w14:textId="2D0D7A29" w:rsidR="7B26FB26" w:rsidRDefault="7B6F19A7" w:rsidP="00BE438B">
      <w:pPr>
        <w:pStyle w:val="ListParagraph"/>
        <w:numPr>
          <w:ilvl w:val="0"/>
          <w:numId w:val="108"/>
        </w:numPr>
        <w:spacing w:before="0" w:after="0"/>
        <w:jc w:val="left"/>
        <w:rPr>
          <w:rFonts w:eastAsia="Times New Roman" w:cs="Times New Roman"/>
        </w:rPr>
      </w:pPr>
      <w:r>
        <w:t>User preferences</w:t>
      </w:r>
    </w:p>
    <w:p w14:paraId="03B055B7" w14:textId="4004903A" w:rsidR="7B26FB26" w:rsidRDefault="7B6F19A7" w:rsidP="00BE438B">
      <w:pPr>
        <w:pStyle w:val="ListParagraph"/>
        <w:numPr>
          <w:ilvl w:val="0"/>
          <w:numId w:val="108"/>
        </w:numPr>
        <w:spacing w:before="0" w:after="0"/>
        <w:jc w:val="left"/>
        <w:rPr>
          <w:rFonts w:eastAsia="Times New Roman" w:cs="Times New Roman"/>
        </w:rPr>
      </w:pPr>
      <w:r>
        <w:t>App settings</w:t>
      </w:r>
    </w:p>
    <w:p w14:paraId="003B84FE" w14:textId="7AA58F13" w:rsidR="7B26FB26" w:rsidRDefault="7B6F19A7" w:rsidP="73F0DA4C">
      <w:pPr>
        <w:pStyle w:val="ListParagraph"/>
        <w:numPr>
          <w:ilvl w:val="0"/>
          <w:numId w:val="108"/>
        </w:numPr>
        <w:spacing w:before="0" w:after="0"/>
        <w:jc w:val="left"/>
      </w:pPr>
      <w:r>
        <w:t>Weather data cache</w:t>
      </w:r>
    </w:p>
    <w:p w14:paraId="01231EC9" w14:textId="77777777" w:rsidR="002B71E9" w:rsidRPr="002B71E9" w:rsidRDefault="002B71E9" w:rsidP="002B71E9">
      <w:pPr>
        <w:pStyle w:val="ListParagraph"/>
        <w:spacing w:before="0" w:after="0"/>
        <w:jc w:val="left"/>
        <w:rPr>
          <w:rFonts w:eastAsia="Times New Roman" w:cs="Times New Roman"/>
        </w:rPr>
      </w:pPr>
    </w:p>
    <w:p w14:paraId="34C54CBD" w14:textId="5B874CE8" w:rsidR="7B26FB26" w:rsidRPr="00F53E87" w:rsidRDefault="7B6F19A7" w:rsidP="00F53E87">
      <w:pPr>
        <w:rPr>
          <w:b/>
          <w:sz w:val="26"/>
          <w:szCs w:val="26"/>
        </w:rPr>
      </w:pPr>
      <w:r w:rsidRPr="00F53E87">
        <w:rPr>
          <w:b/>
          <w:sz w:val="26"/>
          <w:szCs w:val="26"/>
        </w:rPr>
        <w:t>Code Examples and Common Patterns</w:t>
      </w:r>
    </w:p>
    <w:p w14:paraId="10DB091C" w14:textId="64726586" w:rsidR="7B26FB26" w:rsidRDefault="7B6F19A7" w:rsidP="73F0DA4C">
      <w:pPr>
        <w:spacing w:before="281" w:after="281"/>
        <w:jc w:val="left"/>
        <w:rPr>
          <w:b/>
        </w:rPr>
      </w:pPr>
      <w:r w:rsidRPr="231B6DDC">
        <w:rPr>
          <w:b/>
        </w:rPr>
        <w:t>Pattern 1: Screen with Modal</w:t>
      </w:r>
    </w:p>
    <w:p w14:paraId="4A2DDAE1" w14:textId="3CDFB2D9" w:rsidR="7B26FB26" w:rsidRDefault="7B6F19A7" w:rsidP="00F53E87">
      <w:pPr>
        <w:jc w:val="left"/>
      </w:pPr>
      <w:r w:rsidRPr="2C17C800">
        <w:t>export default function ExampleScreen({ navigation }) {</w:t>
      </w:r>
      <w:r w:rsidR="7B26FB26">
        <w:br/>
      </w:r>
      <w:r w:rsidRPr="2C17C800">
        <w:t xml:space="preserve">  const [showModal, setShowModal] = useState(false);</w:t>
      </w:r>
      <w:r w:rsidR="7B26FB26">
        <w:br/>
      </w:r>
      <w:r w:rsidRPr="2C17C800">
        <w:t xml:space="preserve">  const [selectedOption, setSelectedOption] = useState("Default");</w:t>
      </w:r>
      <w:r w:rsidR="7B26FB26">
        <w:br/>
      </w:r>
      <w:r w:rsidRPr="2C17C800">
        <w:t xml:space="preserve">  const options = [</w:t>
      </w:r>
      <w:r w:rsidR="7B26FB26">
        <w:br/>
      </w:r>
      <w:r w:rsidRPr="2C17C800">
        <w:t xml:space="preserve">    { id: "1", label: "Option 1" },</w:t>
      </w:r>
      <w:r w:rsidR="7B26FB26">
        <w:br/>
      </w:r>
      <w:r w:rsidRPr="2C17C800">
        <w:t xml:space="preserve">    { id: "2", label: "Option 2" },</w:t>
      </w:r>
      <w:r w:rsidR="7B26FB26">
        <w:br/>
      </w:r>
      <w:r w:rsidRPr="2C17C800">
        <w:t xml:space="preserve">  ];</w:t>
      </w:r>
      <w:r w:rsidR="7B26FB26">
        <w:br/>
      </w:r>
      <w:r w:rsidR="7B26FB26">
        <w:br/>
      </w:r>
      <w:r w:rsidRPr="2C17C800">
        <w:t xml:space="preserve">  const handleSelect = (option) =&gt; {</w:t>
      </w:r>
      <w:r w:rsidR="7B26FB26">
        <w:br/>
      </w:r>
      <w:r w:rsidRPr="2C17C800">
        <w:t xml:space="preserve">    setSelectedOption(option);</w:t>
      </w:r>
      <w:r w:rsidR="7B26FB26">
        <w:br/>
      </w:r>
      <w:r w:rsidRPr="2C17C800">
        <w:t xml:space="preserve">    setShowModal(false);</w:t>
      </w:r>
      <w:r w:rsidR="7B26FB26">
        <w:br/>
      </w:r>
      <w:r w:rsidRPr="2C17C800">
        <w:lastRenderedPageBreak/>
        <w:t xml:space="preserve">  };</w:t>
      </w:r>
      <w:r w:rsidR="7B26FB26">
        <w:br/>
      </w:r>
      <w:r w:rsidRPr="2C17C800">
        <w:t xml:space="preserve">  return (</w:t>
      </w:r>
      <w:r w:rsidR="7B26FB26">
        <w:br/>
      </w:r>
      <w:r w:rsidRPr="2C17C800">
        <w:t xml:space="preserve">    &lt;View style={styles.container}&gt;</w:t>
      </w:r>
      <w:r w:rsidR="7B26FB26">
        <w:br/>
      </w:r>
      <w:r w:rsidRPr="2C17C800">
        <w:t xml:space="preserve">      &lt;Pressable onPress={() =&gt; setShowModal(true)}&gt;</w:t>
      </w:r>
      <w:r w:rsidR="7B26FB26">
        <w:br/>
      </w:r>
      <w:r w:rsidRPr="2C17C800">
        <w:t xml:space="preserve">        &lt;Text&gt;{selectedOption}&lt;/Text&gt;</w:t>
      </w:r>
      <w:r w:rsidR="7B26FB26">
        <w:br/>
      </w:r>
      <w:r w:rsidRPr="2C17C800">
        <w:t xml:space="preserve">      &lt;/Pressable&gt;</w:t>
      </w:r>
      <w:r w:rsidR="7B26FB26">
        <w:br/>
      </w:r>
      <w:r w:rsidR="7B26FB26">
        <w:br/>
      </w:r>
      <w:r w:rsidRPr="2C17C800">
        <w:t xml:space="preserve">      &lt;Modal</w:t>
      </w:r>
      <w:r w:rsidR="7B26FB26">
        <w:br/>
      </w:r>
      <w:r w:rsidRPr="2C17C800">
        <w:t xml:space="preserve">        visible={showModal}</w:t>
      </w:r>
      <w:r w:rsidR="7B26FB26">
        <w:br/>
      </w:r>
      <w:r w:rsidRPr="2C17C800">
        <w:t xml:space="preserve">        transparent={true}</w:t>
      </w:r>
      <w:r w:rsidR="7B26FB26">
        <w:br/>
      </w:r>
      <w:r w:rsidRPr="2C17C800">
        <w:t xml:space="preserve">        animationType="slide"</w:t>
      </w:r>
      <w:r w:rsidR="7B26FB26">
        <w:br/>
      </w:r>
      <w:r w:rsidRPr="2C17C800">
        <w:t xml:space="preserve">        onRequestClose={() =&gt; setShowModal(false)}</w:t>
      </w:r>
      <w:r w:rsidR="7B26FB26">
        <w:br/>
      </w:r>
      <w:r w:rsidRPr="2C17C800">
        <w:t xml:space="preserve">      &gt;</w:t>
      </w:r>
      <w:r w:rsidR="7B26FB26">
        <w:br/>
      </w:r>
      <w:r w:rsidRPr="2C17C800">
        <w:t xml:space="preserve">        &lt;View style={styles.modalOverlay}&gt;</w:t>
      </w:r>
      <w:r w:rsidR="7B26FB26">
        <w:br/>
      </w:r>
      <w:r w:rsidRPr="2C17C800">
        <w:t xml:space="preserve">          &lt;View style={styles.modalContent}&gt;</w:t>
      </w:r>
      <w:r w:rsidR="7B26FB26">
        <w:br/>
      </w:r>
      <w:r w:rsidRPr="2C17C800">
        <w:t xml:space="preserve">            {options.map((option) =&gt; (</w:t>
      </w:r>
      <w:r w:rsidR="7B26FB26">
        <w:br/>
      </w:r>
      <w:r w:rsidRPr="2C17C800">
        <w:t xml:space="preserve">              &lt;Pressable</w:t>
      </w:r>
      <w:r w:rsidR="7B26FB26">
        <w:br/>
      </w:r>
      <w:r w:rsidRPr="2C17C800">
        <w:t xml:space="preserve">                key={option.id}</w:t>
      </w:r>
      <w:r w:rsidR="7B26FB26">
        <w:br/>
      </w:r>
      <w:r w:rsidRPr="2C17C800">
        <w:t xml:space="preserve">                onPress={() =&gt; handleSelect(option.label)}</w:t>
      </w:r>
      <w:r w:rsidR="7B26FB26">
        <w:br/>
      </w:r>
      <w:r w:rsidRPr="2C17C800">
        <w:t xml:space="preserve">              &gt;</w:t>
      </w:r>
      <w:r w:rsidR="7B26FB26">
        <w:br/>
      </w:r>
      <w:r w:rsidRPr="2C17C800">
        <w:t xml:space="preserve">                &lt;Text&gt;{option.label}&lt;/Text&gt;</w:t>
      </w:r>
      <w:r w:rsidR="7B26FB26">
        <w:br/>
      </w:r>
      <w:r w:rsidRPr="2C17C800">
        <w:t xml:space="preserve">                {selectedOption === option.label &amp;&amp; (</w:t>
      </w:r>
      <w:r w:rsidR="7B26FB26">
        <w:br/>
      </w:r>
      <w:r w:rsidRPr="2C17C800">
        <w:t xml:space="preserve">                  &lt;Ionicons name="checkmark" size={24} color={colors.primary} /&gt;</w:t>
      </w:r>
      <w:r w:rsidR="7B26FB26">
        <w:br/>
      </w:r>
      <w:r w:rsidRPr="2C17C800">
        <w:t xml:space="preserve">                )}</w:t>
      </w:r>
      <w:r w:rsidR="7B26FB26">
        <w:br/>
      </w:r>
      <w:r w:rsidRPr="2C17C800">
        <w:t xml:space="preserve">              &lt;/Pressable&gt;</w:t>
      </w:r>
      <w:r w:rsidR="7B26FB26">
        <w:br/>
      </w:r>
      <w:r w:rsidRPr="2C17C800">
        <w:t xml:space="preserve">            ))}</w:t>
      </w:r>
      <w:r w:rsidR="7B26FB26">
        <w:br/>
      </w:r>
      <w:r w:rsidRPr="2C17C800">
        <w:t xml:space="preserve">          &lt;/View&gt;</w:t>
      </w:r>
      <w:r w:rsidR="7B26FB26">
        <w:br/>
      </w:r>
      <w:r w:rsidRPr="2C17C800">
        <w:t xml:space="preserve">        &lt;/View&gt;</w:t>
      </w:r>
      <w:r w:rsidR="7B26FB26">
        <w:br/>
      </w:r>
      <w:r w:rsidRPr="2C17C800">
        <w:t xml:space="preserve">      &lt;/Modal&gt;</w:t>
      </w:r>
      <w:r w:rsidR="7B26FB26">
        <w:br/>
      </w:r>
      <w:r w:rsidRPr="2C17C800">
        <w:t xml:space="preserve">    &lt;/View&gt;</w:t>
      </w:r>
      <w:r w:rsidR="7B26FB26">
        <w:br/>
      </w:r>
      <w:r w:rsidRPr="2C17C800">
        <w:t xml:space="preserve">  );</w:t>
      </w:r>
      <w:r w:rsidR="7B26FB26">
        <w:br/>
      </w:r>
      <w:r w:rsidRPr="2C17C800">
        <w:t>}</w:t>
      </w:r>
      <w:r w:rsidR="7B26FB26">
        <w:br/>
      </w:r>
      <w:r w:rsidRPr="2C17C800">
        <w:rPr>
          <w:rFonts w:eastAsia="Times New Roman" w:cs="Times New Roman"/>
        </w:rPr>
        <w:t xml:space="preserve"> </w:t>
      </w:r>
    </w:p>
    <w:p w14:paraId="34F6D42E" w14:textId="0D6D424F" w:rsidR="7B26FB26" w:rsidRDefault="7B6F19A7" w:rsidP="73F0DA4C">
      <w:pPr>
        <w:spacing w:before="281" w:after="281"/>
        <w:jc w:val="left"/>
        <w:rPr>
          <w:b/>
        </w:rPr>
      </w:pPr>
      <w:r w:rsidRPr="731B9446">
        <w:rPr>
          <w:b/>
        </w:rPr>
        <w:lastRenderedPageBreak/>
        <w:t>Pattern 2: Form Validation</w:t>
      </w:r>
    </w:p>
    <w:p w14:paraId="23F72F80" w14:textId="52E5F885" w:rsidR="7B26FB26" w:rsidRDefault="7B6F19A7" w:rsidP="00215FC4">
      <w:pPr>
        <w:jc w:val="left"/>
      </w:pPr>
      <w:r w:rsidRPr="2C17C800">
        <w:t>const [email, setEmail] = useState("");</w:t>
      </w:r>
      <w:r w:rsidR="7B26FB26">
        <w:br/>
      </w:r>
      <w:r w:rsidRPr="2C17C800">
        <w:t>const [emailError, setEmailError] = useState("");</w:t>
      </w:r>
      <w:r w:rsidR="7B26FB26">
        <w:br/>
      </w:r>
      <w:r w:rsidRPr="2C17C800">
        <w:t>const [emailValid, setEmailValid] = useState(false);</w:t>
      </w:r>
      <w:r w:rsidR="7B26FB26">
        <w:br/>
      </w:r>
      <w:r w:rsidR="7B26FB26">
        <w:br/>
      </w:r>
      <w:r w:rsidRPr="2C17C800">
        <w:t>const validateEmail = (text) =&gt; {</w:t>
      </w:r>
      <w:r w:rsidR="7B26FB26">
        <w:br/>
      </w:r>
      <w:r w:rsidRPr="2C17C800">
        <w:t xml:space="preserve">  const re = /^[^\s@]+@[^\s@]+\.[^\s@]+$/;</w:t>
      </w:r>
      <w:r w:rsidR="7B26FB26">
        <w:br/>
      </w:r>
      <w:r w:rsidRPr="2C17C800">
        <w:t xml:space="preserve">  const isValid = re.test(text);</w:t>
      </w:r>
      <w:r w:rsidR="7B26FB26">
        <w:br/>
      </w:r>
      <w:r w:rsidRPr="2C17C800">
        <w:t xml:space="preserve">  setEmailValid(isValid);</w:t>
      </w:r>
      <w:r w:rsidR="7B26FB26">
        <w:br/>
      </w:r>
      <w:r w:rsidRPr="2C17C800">
        <w:t xml:space="preserve">  setEmailError(isValid ? "" : "Invalid email format");</w:t>
      </w:r>
      <w:r w:rsidR="7B26FB26">
        <w:br/>
      </w:r>
      <w:r w:rsidRPr="2C17C800">
        <w:t xml:space="preserve">  return isValid;</w:t>
      </w:r>
      <w:r w:rsidR="7B26FB26">
        <w:br/>
      </w:r>
      <w:r w:rsidRPr="2C17C800">
        <w:t>};</w:t>
      </w:r>
      <w:r w:rsidR="7B26FB26">
        <w:br/>
      </w:r>
      <w:r w:rsidRPr="2C17C800">
        <w:t>&lt;WDInput</w:t>
      </w:r>
      <w:r w:rsidR="7B26FB26">
        <w:br/>
      </w:r>
      <w:r w:rsidRPr="2C17C800">
        <w:t xml:space="preserve">  label="Email"</w:t>
      </w:r>
      <w:r w:rsidR="7B26FB26">
        <w:br/>
      </w:r>
      <w:r w:rsidRPr="2C17C800">
        <w:t xml:space="preserve">  value={email}</w:t>
      </w:r>
      <w:r w:rsidR="7B26FB26">
        <w:br/>
      </w:r>
      <w:r w:rsidRPr="2C17C800">
        <w:t xml:space="preserve">  onChangeText={(text) =&gt; {</w:t>
      </w:r>
      <w:r w:rsidR="7B26FB26">
        <w:br/>
      </w:r>
      <w:r w:rsidRPr="2C17C800">
        <w:t xml:space="preserve">    setEmail(text);</w:t>
      </w:r>
      <w:r w:rsidR="7B26FB26">
        <w:br/>
      </w:r>
      <w:r w:rsidRPr="2C17C800">
        <w:t xml:space="preserve">    validateEmail(text);</w:t>
      </w:r>
      <w:r w:rsidR="7B26FB26">
        <w:br/>
      </w:r>
      <w:r w:rsidRPr="2C17C800">
        <w:t xml:space="preserve">  }}</w:t>
      </w:r>
      <w:r w:rsidR="7B26FB26">
        <w:br/>
      </w:r>
      <w:r w:rsidRPr="2C17C800">
        <w:t xml:space="preserve">  showValidation={true}</w:t>
      </w:r>
      <w:r w:rsidR="7B26FB26">
        <w:br/>
      </w:r>
      <w:r w:rsidRPr="2C17C800">
        <w:t xml:space="preserve">  isValid={emailValid}</w:t>
      </w:r>
      <w:r w:rsidR="7B26FB26">
        <w:br/>
      </w:r>
      <w:r w:rsidRPr="2C17C800">
        <w:t>/&gt;</w:t>
      </w:r>
      <w:r w:rsidR="7B26FB26">
        <w:br/>
      </w:r>
      <w:r w:rsidRPr="2C17C800">
        <w:t>{emailError ? &lt;Text style={styles.error}&gt;{emailError}&lt;/Text&gt; : null}</w:t>
      </w:r>
      <w:r w:rsidR="7B26FB26">
        <w:br/>
      </w:r>
      <w:r w:rsidRPr="2C17C800">
        <w:rPr>
          <w:rFonts w:eastAsia="Times New Roman" w:cs="Times New Roman"/>
        </w:rPr>
        <w:t xml:space="preserve"> </w:t>
      </w:r>
    </w:p>
    <w:p w14:paraId="013908AB" w14:textId="77777777" w:rsidR="00215FC4" w:rsidRDefault="00215FC4" w:rsidP="00215FC4">
      <w:pPr>
        <w:jc w:val="left"/>
      </w:pPr>
    </w:p>
    <w:p w14:paraId="65AB6D74" w14:textId="4E5DB34F" w:rsidR="7B26FB26" w:rsidRDefault="7B6F19A7" w:rsidP="73F0DA4C">
      <w:pPr>
        <w:spacing w:before="281" w:after="281"/>
        <w:jc w:val="left"/>
        <w:rPr>
          <w:b/>
        </w:rPr>
      </w:pPr>
      <w:r w:rsidRPr="1A26C2B0">
        <w:rPr>
          <w:b/>
        </w:rPr>
        <w:t>Pattern 3: Toggle Switch</w:t>
      </w:r>
    </w:p>
    <w:p w14:paraId="32FE0CD0" w14:textId="6A40CC2E" w:rsidR="7B26FB26" w:rsidRDefault="7B6F19A7" w:rsidP="00215FC4">
      <w:pPr>
        <w:jc w:val="left"/>
      </w:pPr>
      <w:r w:rsidRPr="2C17C800">
        <w:t>const [isEnabled, setIsEnabled] = useState(false);</w:t>
      </w:r>
      <w:r w:rsidR="7B26FB26">
        <w:br/>
      </w:r>
      <w:r w:rsidRPr="2C17C800">
        <w:t>&lt;View style={styles.settingItem}&gt;</w:t>
      </w:r>
      <w:r w:rsidR="7B26FB26">
        <w:br/>
      </w:r>
      <w:r w:rsidRPr="2C17C800">
        <w:t xml:space="preserve">  &lt;Text&gt;Enable Feature&lt;/Text&gt;</w:t>
      </w:r>
      <w:r w:rsidR="7B26FB26">
        <w:br/>
      </w:r>
      <w:r w:rsidRPr="2C17C800">
        <w:t xml:space="preserve">  &lt;Switch</w:t>
      </w:r>
      <w:r w:rsidR="7B26FB26">
        <w:br/>
      </w:r>
      <w:r w:rsidRPr="2C17C800">
        <w:lastRenderedPageBreak/>
        <w:t xml:space="preserve">    value={isEnabled}</w:t>
      </w:r>
      <w:r w:rsidR="7B26FB26">
        <w:br/>
      </w:r>
      <w:r w:rsidRPr="2C17C800">
        <w:t xml:space="preserve">    onValueChange={setIsEnabled}</w:t>
      </w:r>
      <w:r w:rsidR="7B26FB26">
        <w:br/>
      </w:r>
      <w:r w:rsidRPr="2C17C800">
        <w:t xml:space="preserve">    trackColor={{ false: colors.border, true: colors.primary + "80" }}</w:t>
      </w:r>
      <w:r w:rsidR="7B26FB26">
        <w:br/>
      </w:r>
      <w:r w:rsidRPr="2C17C800">
        <w:t xml:space="preserve">    thumbColor={isEnabled ? colors.primary : colors.muted}</w:t>
      </w:r>
      <w:r w:rsidR="7B26FB26">
        <w:br/>
      </w:r>
      <w:r w:rsidRPr="2C17C800">
        <w:t xml:space="preserve">  /&gt;</w:t>
      </w:r>
      <w:r w:rsidR="7B26FB26">
        <w:br/>
      </w:r>
      <w:r w:rsidRPr="2C17C800">
        <w:t>&lt;/View&gt;</w:t>
      </w:r>
      <w:r w:rsidR="7B26FB26">
        <w:br/>
      </w:r>
      <w:r w:rsidRPr="2C17C800">
        <w:rPr>
          <w:rFonts w:eastAsia="Times New Roman" w:cs="Times New Roman"/>
        </w:rPr>
        <w:t xml:space="preserve"> </w:t>
      </w:r>
    </w:p>
    <w:p w14:paraId="55F67720" w14:textId="65972117" w:rsidR="7B26FB26" w:rsidRDefault="7B6F19A7" w:rsidP="73F0DA4C">
      <w:pPr>
        <w:spacing w:before="281" w:after="281"/>
        <w:jc w:val="left"/>
        <w:rPr>
          <w:b/>
        </w:rPr>
      </w:pPr>
      <w:r w:rsidRPr="1CF5F0FE">
        <w:rPr>
          <w:b/>
        </w:rPr>
        <w:t>Pattern 4: Navigation with Data</w:t>
      </w:r>
    </w:p>
    <w:p w14:paraId="42C7136B" w14:textId="77777777" w:rsidR="002B71E9" w:rsidRDefault="7B6F19A7" w:rsidP="00215FC4">
      <w:pPr>
        <w:jc w:val="left"/>
      </w:pPr>
      <w:r w:rsidRPr="2C17C800">
        <w:t>// Screen A - Sending</w:t>
      </w:r>
      <w:r w:rsidR="7B26FB26">
        <w:br/>
      </w:r>
      <w:r w:rsidRPr="2C17C800">
        <w:t>navigation.navigate("ScreenB", {</w:t>
      </w:r>
      <w:r w:rsidR="7B26FB26">
        <w:br/>
      </w:r>
      <w:r w:rsidRPr="2C17C800">
        <w:t xml:space="preserve">  userId: "123",</w:t>
      </w:r>
      <w:r w:rsidR="7B26FB26">
        <w:br/>
      </w:r>
      <w:r w:rsidRPr="2C17C800">
        <w:t xml:space="preserve">  userName: "John Doe"</w:t>
      </w:r>
      <w:r w:rsidR="7B26FB26">
        <w:br/>
      </w:r>
      <w:r w:rsidRPr="2C17C800">
        <w:t>});</w:t>
      </w:r>
    </w:p>
    <w:p w14:paraId="7B0CA297" w14:textId="61458333" w:rsidR="7B26FB26" w:rsidRDefault="7B26FB26" w:rsidP="00215FC4">
      <w:pPr>
        <w:jc w:val="left"/>
      </w:pPr>
      <w:r>
        <w:br/>
      </w:r>
      <w:r w:rsidR="7B6F19A7" w:rsidRPr="2C17C800">
        <w:t>// Screen B - Receiving</w:t>
      </w:r>
      <w:r>
        <w:br/>
      </w:r>
      <w:r w:rsidR="7B6F19A7" w:rsidRPr="2C17C800">
        <w:t>export default function ScreenB({ route, navigation }) {</w:t>
      </w:r>
      <w:r>
        <w:br/>
      </w:r>
      <w:r w:rsidR="7B6F19A7" w:rsidRPr="2C17C800">
        <w:t xml:space="preserve">  const { userId, userName } = route.params;</w:t>
      </w:r>
      <w:r>
        <w:br/>
      </w:r>
      <w:r>
        <w:br/>
      </w:r>
      <w:r w:rsidR="7B6F19A7" w:rsidRPr="2C17C800">
        <w:t xml:space="preserve">  return (</w:t>
      </w:r>
      <w:r>
        <w:br/>
      </w:r>
      <w:r w:rsidR="7B6F19A7" w:rsidRPr="2C17C800">
        <w:t xml:space="preserve">    &lt;View&gt;</w:t>
      </w:r>
      <w:r>
        <w:br/>
      </w:r>
      <w:r w:rsidR="7B6F19A7" w:rsidRPr="2C17C800">
        <w:t xml:space="preserve">      &lt;Text&gt;User: {userName}&lt;/Text&gt;</w:t>
      </w:r>
      <w:r>
        <w:br/>
      </w:r>
      <w:r w:rsidR="7B6F19A7" w:rsidRPr="2C17C800">
        <w:t xml:space="preserve">      &lt;Text&gt;ID: {userId}&lt;/Text&gt;</w:t>
      </w:r>
      <w:r>
        <w:br/>
      </w:r>
      <w:r w:rsidR="7B6F19A7" w:rsidRPr="2C17C800">
        <w:t xml:space="preserve">    &lt;/View&gt;</w:t>
      </w:r>
      <w:r>
        <w:br/>
      </w:r>
      <w:r w:rsidR="7B6F19A7" w:rsidRPr="2C17C800">
        <w:t xml:space="preserve">  );</w:t>
      </w:r>
      <w:r>
        <w:br/>
      </w:r>
      <w:r w:rsidR="7B6F19A7" w:rsidRPr="2C17C800">
        <w:t>}</w:t>
      </w:r>
    </w:p>
    <w:p w14:paraId="29CB481F" w14:textId="2899FD58" w:rsidR="7B26FB26" w:rsidRDefault="7B6F19A7" w:rsidP="73F0DA4C">
      <w:pPr>
        <w:spacing w:before="281" w:after="281"/>
        <w:jc w:val="left"/>
        <w:rPr>
          <w:b/>
        </w:rPr>
      </w:pPr>
      <w:r w:rsidRPr="00A3DC7F">
        <w:rPr>
          <w:b/>
        </w:rPr>
        <w:t>Pattern 5: useEffect for Side Effects</w:t>
      </w:r>
    </w:p>
    <w:p w14:paraId="323CC2E6" w14:textId="0B83CEE3" w:rsidR="7B26FB26" w:rsidRDefault="7B6F19A7" w:rsidP="00215FC4">
      <w:pPr>
        <w:jc w:val="left"/>
      </w:pPr>
      <w:r w:rsidRPr="2C17C800">
        <w:t>// Run once on mount</w:t>
      </w:r>
      <w:r w:rsidR="7B26FB26">
        <w:br/>
      </w:r>
      <w:r w:rsidRPr="2C17C800">
        <w:t>useEffect(() =&gt; {</w:t>
      </w:r>
      <w:r w:rsidR="7B26FB26">
        <w:br/>
      </w:r>
      <w:r w:rsidRPr="2C17C800">
        <w:t xml:space="preserve">  fetchData();</w:t>
      </w:r>
      <w:r w:rsidR="7B26FB26">
        <w:br/>
      </w:r>
      <w:r w:rsidRPr="2C17C800">
        <w:lastRenderedPageBreak/>
        <w:t>}, []);</w:t>
      </w:r>
      <w:r w:rsidR="7B26FB26">
        <w:br/>
      </w:r>
      <w:r w:rsidR="7B26FB26">
        <w:br/>
      </w:r>
      <w:r w:rsidRPr="2C17C800">
        <w:t>// Run when dependency changes</w:t>
      </w:r>
      <w:r w:rsidR="7B26FB26">
        <w:br/>
      </w:r>
      <w:r w:rsidRPr="2C17C800">
        <w:t>useEffect(() =&gt; {</w:t>
      </w:r>
      <w:r w:rsidR="7B26FB26">
        <w:br/>
      </w:r>
      <w:r w:rsidRPr="2C17C800">
        <w:t xml:space="preserve">  if (route.params?.selectedBrand) {</w:t>
      </w:r>
      <w:r w:rsidR="7B26FB26">
        <w:br/>
      </w:r>
      <w:r w:rsidRPr="2C17C800">
        <w:t xml:space="preserve">    setSelectedBrand(route.params.selectedBrand);</w:t>
      </w:r>
      <w:r w:rsidR="7B26FB26">
        <w:br/>
      </w:r>
      <w:r w:rsidRPr="2C17C800">
        <w:t xml:space="preserve">  }</w:t>
      </w:r>
      <w:r w:rsidR="7B26FB26">
        <w:br/>
      </w:r>
      <w:r w:rsidRPr="2C17C800">
        <w:t>}, [route.params?.selectedBrand]);</w:t>
      </w:r>
      <w:r w:rsidR="7B26FB26">
        <w:br/>
      </w:r>
      <w:r w:rsidR="7B26FB26">
        <w:br/>
      </w:r>
      <w:r w:rsidRPr="2C17C800">
        <w:t>// Cleanup function</w:t>
      </w:r>
      <w:r w:rsidR="7B26FB26">
        <w:br/>
      </w:r>
      <w:r w:rsidRPr="2C17C800">
        <w:t>useEffect(() =&gt; {</w:t>
      </w:r>
      <w:r w:rsidR="7B26FB26">
        <w:br/>
      </w:r>
      <w:r w:rsidRPr="2C17C800">
        <w:t xml:space="preserve">  const subscription = subscribeToUpdates();</w:t>
      </w:r>
      <w:r w:rsidR="7B26FB26">
        <w:br/>
      </w:r>
      <w:r w:rsidRPr="2C17C800">
        <w:t xml:space="preserve">  return () =&gt; {</w:t>
      </w:r>
      <w:r w:rsidR="7B26FB26">
        <w:br/>
      </w:r>
      <w:r w:rsidRPr="2C17C800">
        <w:t xml:space="preserve">    subscription.unsubscribe();</w:t>
      </w:r>
      <w:r w:rsidR="7B26FB26">
        <w:br/>
      </w:r>
      <w:r w:rsidRPr="2C17C800">
        <w:t xml:space="preserve">  };</w:t>
      </w:r>
      <w:r w:rsidR="7B26FB26">
        <w:br/>
      </w:r>
      <w:r w:rsidRPr="2C17C800">
        <w:t>}, []);</w:t>
      </w:r>
      <w:r w:rsidR="7B26FB26">
        <w:br/>
      </w:r>
      <w:r w:rsidRPr="2C17C800">
        <w:rPr>
          <w:rFonts w:eastAsia="Times New Roman" w:cs="Times New Roman"/>
        </w:rPr>
        <w:t xml:space="preserve"> </w:t>
      </w:r>
    </w:p>
    <w:p w14:paraId="18481FEB" w14:textId="66B1A12B" w:rsidR="7B26FB26" w:rsidRDefault="7B26FB26" w:rsidP="73F0DA4C">
      <w:pPr>
        <w:jc w:val="left"/>
      </w:pPr>
    </w:p>
    <w:p w14:paraId="3E4C34E6" w14:textId="77777777" w:rsidR="00215FC4" w:rsidRDefault="00215FC4" w:rsidP="00215FC4">
      <w:pPr>
        <w:rPr>
          <w:b/>
          <w:bCs/>
          <w:sz w:val="26"/>
          <w:szCs w:val="26"/>
        </w:rPr>
      </w:pPr>
    </w:p>
    <w:p w14:paraId="7B6B3FC3" w14:textId="77777777" w:rsidR="00215FC4" w:rsidRDefault="00215FC4" w:rsidP="00215FC4">
      <w:pPr>
        <w:rPr>
          <w:b/>
          <w:bCs/>
          <w:sz w:val="26"/>
          <w:szCs w:val="26"/>
        </w:rPr>
      </w:pPr>
    </w:p>
    <w:p w14:paraId="53DA806F" w14:textId="77777777" w:rsidR="00215FC4" w:rsidRDefault="00215FC4" w:rsidP="00215FC4">
      <w:pPr>
        <w:rPr>
          <w:b/>
          <w:bCs/>
          <w:sz w:val="26"/>
          <w:szCs w:val="26"/>
        </w:rPr>
      </w:pPr>
    </w:p>
    <w:p w14:paraId="25DF7984" w14:textId="5C7A1DEA" w:rsidR="7B26FB26" w:rsidRPr="00215FC4" w:rsidRDefault="7B6F19A7" w:rsidP="00215FC4">
      <w:pPr>
        <w:rPr>
          <w:b/>
          <w:sz w:val="26"/>
          <w:szCs w:val="26"/>
        </w:rPr>
      </w:pPr>
      <w:r w:rsidRPr="00215FC4">
        <w:rPr>
          <w:b/>
          <w:sz w:val="26"/>
          <w:szCs w:val="26"/>
        </w:rPr>
        <w:t>Styling Best Practices</w:t>
      </w:r>
    </w:p>
    <w:p w14:paraId="6ECC0CB9" w14:textId="09A35D5F" w:rsidR="7B26FB26" w:rsidRDefault="7B6F19A7" w:rsidP="73F0DA4C">
      <w:pPr>
        <w:spacing w:before="281" w:after="281"/>
        <w:jc w:val="left"/>
        <w:rPr>
          <w:b/>
        </w:rPr>
      </w:pPr>
      <w:r w:rsidRPr="00A3DC7F">
        <w:rPr>
          <w:b/>
        </w:rPr>
        <w:t>Using StyleSheet.create</w:t>
      </w:r>
    </w:p>
    <w:p w14:paraId="22DD4AA7" w14:textId="5DD04EEF" w:rsidR="7B26FB26" w:rsidRDefault="7B6F19A7" w:rsidP="00215FC4">
      <w:pPr>
        <w:jc w:val="left"/>
      </w:pPr>
      <w:r w:rsidRPr="2C17C800">
        <w:t>const styles = StyleSheet.create({</w:t>
      </w:r>
      <w:r w:rsidR="7B26FB26">
        <w:br/>
      </w:r>
      <w:r w:rsidRPr="2C17C800">
        <w:t xml:space="preserve">  container: {</w:t>
      </w:r>
      <w:r w:rsidR="7B26FB26">
        <w:br/>
      </w:r>
      <w:r w:rsidRPr="2C17C800">
        <w:t xml:space="preserve">    flex: 1,</w:t>
      </w:r>
      <w:r w:rsidR="7B26FB26">
        <w:br/>
      </w:r>
      <w:r w:rsidRPr="2C17C800">
        <w:t xml:space="preserve">    backgroundColor: colors.bg,</w:t>
      </w:r>
      <w:r w:rsidR="7B26FB26">
        <w:br/>
      </w:r>
      <w:r w:rsidRPr="2C17C800">
        <w:lastRenderedPageBreak/>
        <w:t xml:space="preserve">  },</w:t>
      </w:r>
      <w:r w:rsidR="7B26FB26">
        <w:br/>
      </w:r>
      <w:r w:rsidRPr="2C17C800">
        <w:t xml:space="preserve">  header: {</w:t>
      </w:r>
      <w:r w:rsidR="7B26FB26">
        <w:br/>
      </w:r>
      <w:r w:rsidRPr="2C17C800">
        <w:t xml:space="preserve">    padding: spacing.lg,</w:t>
      </w:r>
      <w:r w:rsidR="7B26FB26">
        <w:br/>
      </w:r>
      <w:r w:rsidRPr="2C17C800">
        <w:t xml:space="preserve">    backgroundColor: colors.surface,</w:t>
      </w:r>
      <w:r w:rsidR="7B26FB26">
        <w:br/>
      </w:r>
      <w:r w:rsidRPr="2C17C800">
        <w:t xml:space="preserve">  },</w:t>
      </w:r>
      <w:r w:rsidR="7B26FB26">
        <w:br/>
      </w:r>
      <w:r w:rsidRPr="2C17C800">
        <w:t xml:space="preserve">  title: {</w:t>
      </w:r>
      <w:r w:rsidR="7B26FB26">
        <w:br/>
      </w:r>
      <w:r w:rsidRPr="2C17C800">
        <w:t xml:space="preserve">    ...type.h2,</w:t>
      </w:r>
      <w:r w:rsidR="7B26FB26">
        <w:br/>
      </w:r>
      <w:r w:rsidRPr="2C17C800">
        <w:t xml:space="preserve">    color: colors.text,</w:t>
      </w:r>
      <w:r w:rsidR="7B26FB26">
        <w:br/>
      </w:r>
      <w:r w:rsidRPr="2C17C800">
        <w:t xml:space="preserve">  },</w:t>
      </w:r>
      <w:r w:rsidR="7B26FB26">
        <w:br/>
      </w:r>
      <w:r w:rsidRPr="2C17C800">
        <w:t>});</w:t>
      </w:r>
    </w:p>
    <w:p w14:paraId="5C217852" w14:textId="051C87DC" w:rsidR="7B26FB26" w:rsidRDefault="7B6F19A7" w:rsidP="73F0DA4C">
      <w:pPr>
        <w:spacing w:before="281" w:after="281"/>
        <w:jc w:val="left"/>
        <w:rPr>
          <w:b/>
        </w:rPr>
      </w:pPr>
      <w:r w:rsidRPr="00A3DC7F">
        <w:rPr>
          <w:b/>
        </w:rPr>
        <w:t>Dynamic Styling</w:t>
      </w:r>
    </w:p>
    <w:p w14:paraId="435EC729" w14:textId="501453A6" w:rsidR="7B26FB26" w:rsidRDefault="7B6F19A7" w:rsidP="00643943">
      <w:pPr>
        <w:jc w:val="left"/>
      </w:pPr>
      <w:r w:rsidRPr="2C17C800">
        <w:t>&lt;View style={[</w:t>
      </w:r>
      <w:r w:rsidR="7B26FB26">
        <w:br/>
      </w:r>
      <w:r w:rsidRPr="2C17C800">
        <w:t xml:space="preserve">  styles.button,</w:t>
      </w:r>
      <w:r w:rsidR="7B26FB26">
        <w:br/>
      </w:r>
      <w:r w:rsidRPr="2C17C800">
        <w:t xml:space="preserve">  isActive &amp;&amp; styles.buttonActive,</w:t>
      </w:r>
      <w:r w:rsidR="7B26FB26">
        <w:br/>
      </w:r>
      <w:r w:rsidRPr="2C17C800">
        <w:t xml:space="preserve">  isDisabled &amp;&amp; styles.buttonDisabled</w:t>
      </w:r>
      <w:r w:rsidR="7B26FB26">
        <w:br/>
      </w:r>
      <w:r w:rsidRPr="2C17C800">
        <w:t>]}&gt;</w:t>
      </w:r>
    </w:p>
    <w:p w14:paraId="616FA7DC" w14:textId="66B26662" w:rsidR="7B26FB26" w:rsidRDefault="7B6F19A7" w:rsidP="73F0DA4C">
      <w:pPr>
        <w:spacing w:before="281" w:after="281"/>
        <w:jc w:val="left"/>
        <w:rPr>
          <w:b/>
        </w:rPr>
      </w:pPr>
      <w:r w:rsidRPr="00A3DC7F">
        <w:rPr>
          <w:b/>
        </w:rPr>
        <w:t>Conditional Styling</w:t>
      </w:r>
    </w:p>
    <w:p w14:paraId="68F78BF4" w14:textId="127B8FEA" w:rsidR="7B26FB26" w:rsidRDefault="7B6F19A7" w:rsidP="00A140BF">
      <w:pPr>
        <w:spacing w:after="240"/>
        <w:jc w:val="left"/>
      </w:pPr>
      <w:r w:rsidRPr="2C17C800">
        <w:t>style={[</w:t>
      </w:r>
      <w:r w:rsidR="7B26FB26">
        <w:br/>
      </w:r>
      <w:r w:rsidRPr="2C17C800">
        <w:t xml:space="preserve">  styles.input,</w:t>
      </w:r>
      <w:r w:rsidR="7B26FB26">
        <w:br/>
      </w:r>
      <w:r w:rsidRPr="2C17C800">
        <w:t xml:space="preserve">  isFocused &amp;&amp; { borderColor: colors.primary, borderWidth: 2 },</w:t>
      </w:r>
      <w:r w:rsidR="7B26FB26">
        <w:br/>
      </w:r>
      <w:r w:rsidRPr="2C17C800">
        <w:t xml:space="preserve">  hasError &amp;&amp; { borderColor: colors.danger }</w:t>
      </w:r>
      <w:r w:rsidR="7B26FB26">
        <w:br/>
      </w:r>
      <w:r w:rsidRPr="2C17C800">
        <w:t>]}</w:t>
      </w:r>
      <w:r w:rsidR="7B26FB26">
        <w:br/>
      </w:r>
      <w:r w:rsidRPr="2C17C800">
        <w:rPr>
          <w:rFonts w:eastAsia="Times New Roman" w:cs="Times New Roman"/>
        </w:rPr>
        <w:t xml:space="preserve"> </w:t>
      </w:r>
    </w:p>
    <w:p w14:paraId="0ADAD149" w14:textId="110CF2F2" w:rsidR="7B26FB26" w:rsidRPr="002236C8" w:rsidRDefault="7B6F19A7" w:rsidP="002236C8">
      <w:pPr>
        <w:rPr>
          <w:b/>
          <w:sz w:val="26"/>
          <w:szCs w:val="26"/>
        </w:rPr>
      </w:pPr>
      <w:r w:rsidRPr="002236C8">
        <w:rPr>
          <w:b/>
          <w:sz w:val="26"/>
          <w:szCs w:val="26"/>
        </w:rPr>
        <w:t>Future Integration Points</w:t>
      </w:r>
    </w:p>
    <w:p w14:paraId="1D81E0FC" w14:textId="0ECF5E83" w:rsidR="7B26FB26" w:rsidRDefault="7B6F19A7" w:rsidP="73F0DA4C">
      <w:pPr>
        <w:spacing w:before="281" w:after="281"/>
        <w:jc w:val="left"/>
        <w:rPr>
          <w:b/>
        </w:rPr>
      </w:pPr>
      <w:r w:rsidRPr="00A3DC7F">
        <w:rPr>
          <w:b/>
        </w:rPr>
        <w:t>AWS Backend Connection</w:t>
      </w:r>
    </w:p>
    <w:p w14:paraId="3C59E10C" w14:textId="033329BB" w:rsidR="7B26FB26" w:rsidRDefault="7B6F19A7" w:rsidP="73F0DA4C">
      <w:pPr>
        <w:spacing w:after="240"/>
        <w:jc w:val="left"/>
      </w:pPr>
      <w:r w:rsidRPr="7A80B29B">
        <w:rPr>
          <w:b/>
        </w:rPr>
        <w:t>Authentication</w:t>
      </w:r>
      <w:r>
        <w:t>:</w:t>
      </w:r>
    </w:p>
    <w:p w14:paraId="7AAA73DE" w14:textId="25C489AD" w:rsidR="7B26FB26" w:rsidRDefault="7B6F19A7" w:rsidP="00643943">
      <w:pPr>
        <w:jc w:val="left"/>
      </w:pPr>
      <w:r w:rsidRPr="2C17C800">
        <w:lastRenderedPageBreak/>
        <w:t>// Replace mock navigation with AWS Cognito</w:t>
      </w:r>
      <w:r w:rsidR="7B26FB26">
        <w:br/>
      </w:r>
      <w:r w:rsidRPr="2C17C800">
        <w:t>import { Auth } from 'aws-amplify';</w:t>
      </w:r>
      <w:r w:rsidR="7B26FB26">
        <w:br/>
      </w:r>
      <w:r w:rsidR="7B26FB26">
        <w:br/>
      </w:r>
      <w:r w:rsidRPr="2C17C800">
        <w:t>const handleSignIn = async () =&gt; {</w:t>
      </w:r>
      <w:r w:rsidR="7B26FB26">
        <w:br/>
      </w:r>
      <w:r w:rsidRPr="2C17C800">
        <w:t xml:space="preserve">  try {</w:t>
      </w:r>
      <w:r w:rsidR="7B26FB26">
        <w:br/>
      </w:r>
      <w:r w:rsidRPr="2C17C800">
        <w:t xml:space="preserve">    const user = await Auth.signIn(email, password);</w:t>
      </w:r>
      <w:r w:rsidR="7B26FB26">
        <w:br/>
      </w:r>
      <w:r w:rsidRPr="2C17C800">
        <w:t xml:space="preserve">    navigation.replace("MainTabs");</w:t>
      </w:r>
      <w:r w:rsidR="7B26FB26">
        <w:br/>
      </w:r>
      <w:r w:rsidRPr="2C17C800">
        <w:t xml:space="preserve">  } catch (error) {</w:t>
      </w:r>
      <w:r w:rsidR="7B26FB26">
        <w:br/>
      </w:r>
      <w:r w:rsidRPr="2C17C800">
        <w:t xml:space="preserve">    setError(error.message);</w:t>
      </w:r>
      <w:r w:rsidR="7B26FB26">
        <w:br/>
      </w:r>
      <w:r w:rsidRPr="2C17C800">
        <w:t xml:space="preserve">  }</w:t>
      </w:r>
      <w:r w:rsidR="7B26FB26">
        <w:br/>
      </w:r>
      <w:r w:rsidRPr="2C17C800">
        <w:t>};</w:t>
      </w:r>
      <w:r w:rsidR="7B26FB26">
        <w:br/>
      </w:r>
      <w:r w:rsidRPr="2C17C800">
        <w:rPr>
          <w:rFonts w:eastAsia="Times New Roman" w:cs="Times New Roman"/>
        </w:rPr>
        <w:t xml:space="preserve"> </w:t>
      </w:r>
    </w:p>
    <w:p w14:paraId="04F95686" w14:textId="2A6FD840" w:rsidR="7B26FB26" w:rsidRDefault="7B6F19A7" w:rsidP="73F0DA4C">
      <w:pPr>
        <w:spacing w:after="240"/>
        <w:jc w:val="left"/>
        <w:rPr>
          <w:b/>
        </w:rPr>
      </w:pPr>
      <w:r w:rsidRPr="2A291555">
        <w:rPr>
          <w:b/>
        </w:rPr>
        <w:t>Data Fetching:</w:t>
      </w:r>
    </w:p>
    <w:p w14:paraId="73CA0C7F" w14:textId="3D359DAB" w:rsidR="7B26FB26" w:rsidRDefault="7B6F19A7" w:rsidP="00643943">
      <w:pPr>
        <w:jc w:val="left"/>
      </w:pPr>
      <w:r w:rsidRPr="2C17C800">
        <w:t>import { useQuery } from '@tanstack/react-query';</w:t>
      </w:r>
      <w:r w:rsidR="7B26FB26">
        <w:br/>
      </w:r>
      <w:r w:rsidR="7B26FB26">
        <w:br/>
      </w:r>
      <w:r w:rsidRPr="2C17C800">
        <w:t>const { data: alerts } = useQuery({</w:t>
      </w:r>
      <w:r w:rsidR="7B26FB26">
        <w:br/>
      </w:r>
      <w:r w:rsidRPr="2C17C800">
        <w:t xml:space="preserve">  queryKey: ['weatherAlerts'],</w:t>
      </w:r>
      <w:r w:rsidR="7B26FB26">
        <w:br/>
      </w:r>
      <w:r w:rsidRPr="2C17C800">
        <w:t xml:space="preserve">  queryFn: () =&gt; fetch('/api/alerts').then(res =&gt; res.json())</w:t>
      </w:r>
      <w:r w:rsidR="7B26FB26">
        <w:br/>
      </w:r>
      <w:r w:rsidRPr="2C17C800">
        <w:t>});</w:t>
      </w:r>
      <w:r w:rsidR="7B26FB26">
        <w:br/>
      </w:r>
      <w:r w:rsidRPr="2C17C800">
        <w:rPr>
          <w:rFonts w:eastAsia="Times New Roman" w:cs="Times New Roman"/>
        </w:rPr>
        <w:t xml:space="preserve"> </w:t>
      </w:r>
    </w:p>
    <w:p w14:paraId="448CFF09" w14:textId="7DA6A76F" w:rsidR="7B26FB26" w:rsidRDefault="7B6F19A7" w:rsidP="73F0DA4C">
      <w:pPr>
        <w:spacing w:before="281" w:after="281"/>
        <w:jc w:val="left"/>
      </w:pPr>
      <w:r>
        <w:t>Real-time Updates</w:t>
      </w:r>
    </w:p>
    <w:p w14:paraId="01049D59" w14:textId="73CAD8E3" w:rsidR="7B26FB26" w:rsidRDefault="7B6F19A7" w:rsidP="73F0DA4C">
      <w:pPr>
        <w:jc w:val="left"/>
      </w:pPr>
      <w:r w:rsidRPr="2C17C800">
        <w:t>// WebSocket connection for live alerts</w:t>
      </w:r>
      <w:r w:rsidR="7B26FB26">
        <w:br/>
      </w:r>
      <w:r w:rsidRPr="2C17C800">
        <w:t>useEffect(() =&gt; {</w:t>
      </w:r>
      <w:r w:rsidR="7B26FB26">
        <w:br/>
      </w:r>
      <w:r w:rsidRPr="2C17C800">
        <w:t xml:space="preserve">  const ws = new WebSocket('wss://api.weatherdriver.com/alerts');</w:t>
      </w:r>
      <w:r w:rsidR="7B26FB26">
        <w:br/>
      </w:r>
      <w:r w:rsidR="7B26FB26">
        <w:br/>
      </w:r>
      <w:r w:rsidRPr="2C17C800">
        <w:t xml:space="preserve">  ws.onmessage = (event) =&gt; {</w:t>
      </w:r>
      <w:r w:rsidR="7B26FB26">
        <w:br/>
      </w:r>
      <w:r w:rsidRPr="2C17C800">
        <w:t xml:space="preserve">    const newAlert = JSON.parse(event.data);</w:t>
      </w:r>
      <w:r w:rsidR="7B26FB26">
        <w:br/>
      </w:r>
      <w:r w:rsidRPr="2C17C800">
        <w:t xml:space="preserve">    setAlerts(prev =&gt; [newAlert, ...prev]);</w:t>
      </w:r>
      <w:r w:rsidR="7B26FB26">
        <w:br/>
      </w:r>
      <w:r w:rsidRPr="2C17C800">
        <w:t xml:space="preserve">  };</w:t>
      </w:r>
      <w:r w:rsidR="7B26FB26">
        <w:br/>
      </w:r>
      <w:r w:rsidR="7B26FB26">
        <w:br/>
      </w:r>
      <w:r w:rsidRPr="2C17C800">
        <w:lastRenderedPageBreak/>
        <w:t xml:space="preserve">  return () =&gt; ws.close();</w:t>
      </w:r>
      <w:r w:rsidR="7B26FB26">
        <w:br/>
      </w:r>
      <w:r w:rsidRPr="2C17C800">
        <w:t>}, []);</w:t>
      </w:r>
    </w:p>
    <w:p w14:paraId="04F75438" w14:textId="603BA777" w:rsidR="7B26FB26" w:rsidRDefault="7B6F19A7" w:rsidP="73F0DA4C">
      <w:pPr>
        <w:spacing w:before="299" w:after="299"/>
        <w:jc w:val="left"/>
        <w:rPr>
          <w:b/>
        </w:rPr>
      </w:pPr>
      <w:r w:rsidRPr="135B2CE1">
        <w:rPr>
          <w:b/>
        </w:rPr>
        <w:t>11. Testing Structure</w:t>
      </w:r>
    </w:p>
    <w:p w14:paraId="06AD12D6" w14:textId="3F073C01" w:rsidR="7B26FB26" w:rsidRDefault="7B6F19A7" w:rsidP="73F0DA4C">
      <w:pPr>
        <w:spacing w:before="281" w:after="281"/>
        <w:jc w:val="left"/>
        <w:rPr>
          <w:b/>
        </w:rPr>
      </w:pPr>
      <w:r w:rsidRPr="135B2CE1">
        <w:rPr>
          <w:b/>
        </w:rPr>
        <w:t>Unit Tests</w:t>
      </w:r>
    </w:p>
    <w:p w14:paraId="36787AB8" w14:textId="13070D67" w:rsidR="7B26FB26" w:rsidRDefault="7B6F19A7" w:rsidP="73F0DA4C">
      <w:pPr>
        <w:spacing w:after="240"/>
        <w:jc w:val="left"/>
      </w:pPr>
      <w:r w:rsidRPr="135B2CE1">
        <w:rPr>
          <w:b/>
        </w:rPr>
        <w:t>Location</w:t>
      </w:r>
      <w:r>
        <w:t>: Implementation/client/__tests__/</w:t>
      </w:r>
    </w:p>
    <w:p w14:paraId="73E6CC14" w14:textId="0DD8D508" w:rsidR="7B26FB26" w:rsidRDefault="7B6F19A7" w:rsidP="73F0DA4C">
      <w:pPr>
        <w:spacing w:after="240"/>
        <w:jc w:val="left"/>
        <w:rPr>
          <w:b/>
        </w:rPr>
      </w:pPr>
      <w:r w:rsidRPr="135B2CE1">
        <w:rPr>
          <w:b/>
        </w:rPr>
        <w:t>Token Tests:</w:t>
      </w:r>
    </w:p>
    <w:p w14:paraId="3C1CC940" w14:textId="44D5F529" w:rsidR="7B26FB26" w:rsidRDefault="7B6F19A7" w:rsidP="00A140BF">
      <w:pPr>
        <w:jc w:val="left"/>
      </w:pPr>
      <w:r w:rsidRPr="2C17C800">
        <w:t>// tokens.test.js</w:t>
      </w:r>
      <w:r w:rsidR="7B26FB26">
        <w:br/>
      </w:r>
      <w:r w:rsidRPr="2C17C800">
        <w:t>import { colors, spacing, type } from '../src/theme/tokens';</w:t>
      </w:r>
      <w:r w:rsidR="7B26FB26">
        <w:br/>
      </w:r>
      <w:r w:rsidR="7B26FB26">
        <w:br/>
      </w:r>
      <w:r w:rsidRPr="2C17C800">
        <w:t>describe('Design Tokens', () =&gt; {</w:t>
      </w:r>
      <w:r w:rsidR="7B26FB26">
        <w:br/>
      </w:r>
      <w:r w:rsidRPr="2C17C800">
        <w:t xml:space="preserve">  test('colors are defined', () =&gt; {</w:t>
      </w:r>
      <w:r w:rsidR="7B26FB26">
        <w:br/>
      </w:r>
      <w:r w:rsidRPr="2C17C800">
        <w:t xml:space="preserve">    expect(colors.primary).toBe("#20B2AA");</w:t>
      </w:r>
      <w:r w:rsidR="7B26FB26">
        <w:br/>
      </w:r>
      <w:r w:rsidRPr="2C17C800">
        <w:t xml:space="preserve">  });</w:t>
      </w:r>
      <w:r w:rsidR="7B26FB26">
        <w:br/>
      </w:r>
      <w:r w:rsidR="7B26FB26">
        <w:br/>
      </w:r>
      <w:r w:rsidRPr="2C17C800">
        <w:t xml:space="preserve">  test('spacing values are numbers', () =&gt; {</w:t>
      </w:r>
      <w:r w:rsidR="7B26FB26">
        <w:br/>
      </w:r>
      <w:r w:rsidRPr="2C17C800">
        <w:t xml:space="preserve">    expect(typeof spacing.lg).toBe('number');</w:t>
      </w:r>
      <w:r w:rsidR="7B26FB26">
        <w:br/>
      </w:r>
      <w:r w:rsidRPr="2C17C800">
        <w:t xml:space="preserve">  });</w:t>
      </w:r>
      <w:r w:rsidR="7B26FB26">
        <w:br/>
      </w:r>
      <w:r w:rsidRPr="2C17C800">
        <w:t>});</w:t>
      </w:r>
      <w:r w:rsidR="7B26FB26">
        <w:br/>
      </w:r>
      <w:r w:rsidRPr="2C17C800">
        <w:rPr>
          <w:rFonts w:eastAsia="Times New Roman" w:cs="Times New Roman"/>
        </w:rPr>
        <w:t xml:space="preserve"> </w:t>
      </w:r>
    </w:p>
    <w:p w14:paraId="2B284C72" w14:textId="442F438B" w:rsidR="006D2334" w:rsidRDefault="00CA3772" w:rsidP="1F68A1DD">
      <w:pPr>
        <w:spacing w:before="0" w:after="160" w:line="259" w:lineRule="auto"/>
        <w:jc w:val="left"/>
      </w:pPr>
      <w:r>
        <w:br w:type="page"/>
      </w:r>
    </w:p>
    <w:bookmarkStart w:id="124" w:name="_Toc212293618" w:displacedByCustomXml="next"/>
    <w:bookmarkStart w:id="125" w:name="_Toc209886839" w:displacedByCustomXml="next"/>
    <w:sdt>
      <w:sdtPr>
        <w:rPr>
          <w:rFonts w:eastAsiaTheme="minorEastAsia" w:cstheme="minorBidi"/>
          <w:b w:val="0"/>
          <w:sz w:val="24"/>
          <w:szCs w:val="24"/>
        </w:rPr>
        <w:id w:val="-684527541"/>
        <w:docPartObj>
          <w:docPartGallery w:val="Bibliographies"/>
          <w:docPartUnique/>
        </w:docPartObj>
      </w:sdtPr>
      <w:sdtContent>
        <w:p w14:paraId="0414FF8F" w14:textId="059E0540" w:rsidR="00B7196C" w:rsidRPr="006D2334" w:rsidRDefault="00B7196C" w:rsidP="00CA3772">
          <w:pPr>
            <w:pStyle w:val="Heading1"/>
            <w:ind w:left="360"/>
          </w:pPr>
          <w:r w:rsidRPr="006D2334">
            <w:t>References</w:t>
          </w:r>
          <w:bookmarkEnd w:id="125"/>
          <w:bookmarkEnd w:id="124"/>
        </w:p>
        <w:sdt>
          <w:sdtPr>
            <w:id w:val="-573587230"/>
            <w:bibliography/>
          </w:sdtPr>
          <w:sdtContent>
            <w:p w14:paraId="044DCF2E" w14:textId="77777777" w:rsidR="005062FB" w:rsidRDefault="00B7196C" w:rsidP="005062FB">
              <w:pPr>
                <w:pStyle w:val="Bibliography"/>
                <w:ind w:left="720" w:hanging="720"/>
                <w:rPr>
                  <w:noProof/>
                  <w:kern w:val="0"/>
                  <w14:ligatures w14:val="none"/>
                </w:rPr>
              </w:pPr>
              <w:r>
                <w:fldChar w:fldCharType="begin"/>
              </w:r>
              <w:r>
                <w:instrText xml:space="preserve"> BIBLIOGRAPHY </w:instrText>
              </w:r>
              <w:r>
                <w:fldChar w:fldCharType="separate"/>
              </w:r>
              <w:r w:rsidR="005062FB">
                <w:rPr>
                  <w:noProof/>
                </w:rPr>
                <w:t xml:space="preserve">scrumstudy.com. (2025, September 15). </w:t>
              </w:r>
              <w:r w:rsidR="005062FB">
                <w:rPr>
                  <w:i/>
                  <w:iCs/>
                  <w:noProof/>
                </w:rPr>
                <w:t>Scrum Phases and Processes</w:t>
              </w:r>
              <w:r w:rsidR="005062FB">
                <w:rPr>
                  <w:noProof/>
                </w:rPr>
                <w:t>. Retrieved from www.scrumstudy.com: https://www.scrumstudy.com/whyscrum/scrum-phases-and-processes</w:t>
              </w:r>
            </w:p>
            <w:p w14:paraId="3811D4C7" w14:textId="77777777" w:rsidR="005062FB" w:rsidRDefault="005062FB" w:rsidP="005062FB">
              <w:pPr>
                <w:pStyle w:val="Bibliography"/>
                <w:ind w:left="720" w:hanging="720"/>
                <w:rPr>
                  <w:noProof/>
                </w:rPr>
              </w:pPr>
              <w:r>
                <w:rPr>
                  <w:noProof/>
                </w:rPr>
                <w:t xml:space="preserve">U.S. Department of Transportation, Federal Highway Administration. (2025, July 15). </w:t>
              </w:r>
              <w:r>
                <w:rPr>
                  <w:i/>
                  <w:iCs/>
                  <w:noProof/>
                </w:rPr>
                <w:t>How Do Weather Events Affect Roads</w:t>
              </w:r>
              <w:r>
                <w:rPr>
                  <w:noProof/>
                </w:rPr>
                <w:t>. Retrieved from ops.fhwa.dot.gov: https://ops.fhwa.dot.gov/weather/roadimpact.htm#:~:text=On%20average%2C%20over%203%2C800%20people,during%20rain%20or%20mist%20conditions.</w:t>
              </w:r>
            </w:p>
            <w:p w14:paraId="349CCBD8" w14:textId="319D80EE" w:rsidR="00B7196C" w:rsidRDefault="00B7196C" w:rsidP="005062FB">
              <w:r>
                <w:rPr>
                  <w:b/>
                  <w:bCs/>
                  <w:noProof/>
                </w:rPr>
                <w:fldChar w:fldCharType="end"/>
              </w:r>
            </w:p>
          </w:sdtContent>
        </w:sdt>
      </w:sdtContent>
    </w:sdt>
    <w:p w14:paraId="5334BD59" w14:textId="653297D2" w:rsidR="00024F29" w:rsidRDefault="005062FB" w:rsidP="005062FB">
      <w:pPr>
        <w:tabs>
          <w:tab w:val="left" w:pos="3834"/>
        </w:tabs>
      </w:pPr>
      <w:r>
        <w:tab/>
      </w:r>
    </w:p>
    <w:sectPr w:rsidR="00024F29" w:rsidSect="004A42BF">
      <w:footerReference w:type="default" r:id="rId74"/>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72955A" w14:textId="77777777" w:rsidR="00F95633" w:rsidRDefault="00F95633" w:rsidP="00264B5F">
      <w:pPr>
        <w:spacing w:before="0" w:after="0"/>
      </w:pPr>
      <w:r>
        <w:separator/>
      </w:r>
    </w:p>
  </w:endnote>
  <w:endnote w:type="continuationSeparator" w:id="0">
    <w:p w14:paraId="250A7B80" w14:textId="77777777" w:rsidR="00F95633" w:rsidRDefault="00F95633" w:rsidP="00264B5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87D0D" w14:textId="250B9CE4" w:rsidR="00B8110F" w:rsidRDefault="00B8110F" w:rsidP="00B8110F">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3107410"/>
      <w:docPartObj>
        <w:docPartGallery w:val="Page Numbers (Bottom of Page)"/>
        <w:docPartUnique/>
      </w:docPartObj>
    </w:sdtPr>
    <w:sdtEndPr>
      <w:rPr>
        <w:noProof/>
      </w:rPr>
    </w:sdtEndPr>
    <w:sdtContent>
      <w:p w14:paraId="5CF1EC80" w14:textId="77777777" w:rsidR="00B8110F" w:rsidRDefault="00B811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ABF3E" w14:textId="77777777" w:rsidR="00B8110F" w:rsidRDefault="00B811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98FFFD" w14:textId="77777777" w:rsidR="00F95633" w:rsidRDefault="00F95633" w:rsidP="00264B5F">
      <w:pPr>
        <w:spacing w:before="0" w:after="0"/>
      </w:pPr>
      <w:r>
        <w:separator/>
      </w:r>
    </w:p>
  </w:footnote>
  <w:footnote w:type="continuationSeparator" w:id="0">
    <w:p w14:paraId="04BC3EC6" w14:textId="77777777" w:rsidR="00F95633" w:rsidRDefault="00F95633" w:rsidP="00264B5F">
      <w:pPr>
        <w:spacing w:before="0" w:after="0"/>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bdRkWh6SL5pxjD" int2:id="0k17ze1l">
      <int2:state int2:value="Rejected" int2:type="spell"/>
    </int2:textHash>
    <int2:textHash int2:hashCode="tuE61T2OxBsDTE" int2:id="4LZNYxLI">
      <int2:state int2:value="Rejected" int2:type="spell"/>
    </int2:textHash>
    <int2:textHash int2:hashCode="SGR0dLifqPVu1r" int2:id="6vnP05If">
      <int2:state int2:value="Rejected" int2:type="spell"/>
    </int2:textHash>
    <int2:textHash int2:hashCode="7BL8Piu818FSKQ" int2:id="AL6IQDgz">
      <int2:state int2:value="Rejected" int2:type="spell"/>
    </int2:textHash>
    <int2:textHash int2:hashCode="ZgBR0VrGTOxwTP" int2:id="HShN0U8e">
      <int2:state int2:value="Rejected" int2:type="spell"/>
    </int2:textHash>
    <int2:textHash int2:hashCode="P11R6TchQbPu9/" int2:id="JZcgSIr7">
      <int2:state int2:value="Rejected" int2:type="spell"/>
    </int2:textHash>
    <int2:textHash int2:hashCode="SJoYuTC4fqnlGz" int2:id="LFsvxZQ4">
      <int2:state int2:value="Rejected" int2:type="spell"/>
    </int2:textHash>
    <int2:textHash int2:hashCode="Z1hRL1BKqAiznh" int2:id="N6wskAIg">
      <int2:state int2:value="Rejected" int2:type="spell"/>
    </int2:textHash>
    <int2:textHash int2:hashCode="ZVUXUHMBatjHZ5" int2:id="OeK8Mymd">
      <int2:state int2:value="Rejected" int2:type="spell"/>
    </int2:textHash>
    <int2:textHash int2:hashCode="O13rWEN1WfzaFm" int2:id="a4EeRwzc">
      <int2:state int2:value="Rejected" int2:type="spell"/>
    </int2:textHash>
    <int2:textHash int2:hashCode="+t+i0LAgM6uVAb" int2:id="c0zixPxh">
      <int2:state int2:value="Rejected" int2:type="spell"/>
    </int2:textHash>
    <int2:textHash int2:hashCode="b1yECUelNZCXXX" int2:id="cz64dltk">
      <int2:state int2:value="Rejected" int2:type="spell"/>
    </int2:textHash>
    <int2:textHash int2:hashCode="M1xMHi8FtSl6Vn" int2:id="jJGponfE">
      <int2:state int2:value="Rejected" int2:type="style"/>
    </int2:textHash>
    <int2:textHash int2:hashCode="YJxg0Gvxkjjiwe" int2:id="nS39PjqL">
      <int2:state int2:value="Rejected" int2:type="spell"/>
    </int2:textHash>
    <int2:textHash int2:hashCode="FT7dr+GVqKBQpq" int2:id="qfQrUBe1">
      <int2:state int2:value="Rejected" int2:type="spell"/>
    </int2:textHash>
    <int2:textHash int2:hashCode="0YxIomlrjOcANU" int2:id="qh7JDnxV">
      <int2:state int2:value="Rejected" int2:type="spell"/>
    </int2:textHash>
    <int2:textHash int2:hashCode="evQhvTRSMSIXQJ" int2:id="spZtWbua">
      <int2:state int2:value="Rejected" int2:type="spell"/>
    </int2:textHash>
    <int2:textHash int2:hashCode="sFwqtftH7l8w7O" int2:id="zHBYs9w1">
      <int2:state int2:value="Rejected" int2:type="spell"/>
    </int2:textHash>
    <int2:bookmark int2:bookmarkName="_Int_J98kuuyI" int2:invalidationBookmarkName="" int2:hashCode="WQseDncdusaMLd" int2:id="UwHey3z3">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51B4D"/>
    <w:multiLevelType w:val="hybridMultilevel"/>
    <w:tmpl w:val="8FA6412E"/>
    <w:lvl w:ilvl="0" w:tplc="1F1CC736">
      <w:start w:val="1"/>
      <w:numFmt w:val="bullet"/>
      <w:lvlText w:val=""/>
      <w:lvlJc w:val="left"/>
      <w:pPr>
        <w:ind w:left="720" w:hanging="360"/>
      </w:pPr>
      <w:rPr>
        <w:rFonts w:ascii="Symbol" w:hAnsi="Symbol" w:hint="default"/>
      </w:rPr>
    </w:lvl>
    <w:lvl w:ilvl="1" w:tplc="D4CC471C">
      <w:start w:val="1"/>
      <w:numFmt w:val="bullet"/>
      <w:lvlText w:val=""/>
      <w:lvlJc w:val="left"/>
      <w:pPr>
        <w:ind w:left="720" w:hanging="360"/>
      </w:pPr>
      <w:rPr>
        <w:rFonts w:ascii="Symbol" w:hAnsi="Symbol" w:hint="default"/>
      </w:rPr>
    </w:lvl>
    <w:lvl w:ilvl="2" w:tplc="854A0846" w:tentative="1">
      <w:start w:val="1"/>
      <w:numFmt w:val="bullet"/>
      <w:lvlText w:val=""/>
      <w:lvlJc w:val="left"/>
      <w:pPr>
        <w:ind w:left="2160" w:hanging="360"/>
      </w:pPr>
      <w:rPr>
        <w:rFonts w:ascii="Wingdings" w:hAnsi="Wingdings" w:hint="default"/>
      </w:rPr>
    </w:lvl>
    <w:lvl w:ilvl="3" w:tplc="C966F0AE" w:tentative="1">
      <w:start w:val="1"/>
      <w:numFmt w:val="bullet"/>
      <w:lvlText w:val=""/>
      <w:lvlJc w:val="left"/>
      <w:pPr>
        <w:ind w:left="2880" w:hanging="360"/>
      </w:pPr>
      <w:rPr>
        <w:rFonts w:ascii="Symbol" w:hAnsi="Symbol" w:hint="default"/>
      </w:rPr>
    </w:lvl>
    <w:lvl w:ilvl="4" w:tplc="EAB23258" w:tentative="1">
      <w:start w:val="1"/>
      <w:numFmt w:val="bullet"/>
      <w:lvlText w:val="o"/>
      <w:lvlJc w:val="left"/>
      <w:pPr>
        <w:ind w:left="3600" w:hanging="360"/>
      </w:pPr>
      <w:rPr>
        <w:rFonts w:ascii="Courier New" w:hAnsi="Courier New" w:hint="default"/>
      </w:rPr>
    </w:lvl>
    <w:lvl w:ilvl="5" w:tplc="D3029AE4" w:tentative="1">
      <w:start w:val="1"/>
      <w:numFmt w:val="bullet"/>
      <w:lvlText w:val=""/>
      <w:lvlJc w:val="left"/>
      <w:pPr>
        <w:ind w:left="4320" w:hanging="360"/>
      </w:pPr>
      <w:rPr>
        <w:rFonts w:ascii="Wingdings" w:hAnsi="Wingdings" w:hint="default"/>
      </w:rPr>
    </w:lvl>
    <w:lvl w:ilvl="6" w:tplc="8BD04888" w:tentative="1">
      <w:start w:val="1"/>
      <w:numFmt w:val="bullet"/>
      <w:lvlText w:val=""/>
      <w:lvlJc w:val="left"/>
      <w:pPr>
        <w:ind w:left="5040" w:hanging="360"/>
      </w:pPr>
      <w:rPr>
        <w:rFonts w:ascii="Symbol" w:hAnsi="Symbol" w:hint="default"/>
      </w:rPr>
    </w:lvl>
    <w:lvl w:ilvl="7" w:tplc="106453CA" w:tentative="1">
      <w:start w:val="1"/>
      <w:numFmt w:val="bullet"/>
      <w:lvlText w:val="o"/>
      <w:lvlJc w:val="left"/>
      <w:pPr>
        <w:ind w:left="5760" w:hanging="360"/>
      </w:pPr>
      <w:rPr>
        <w:rFonts w:ascii="Courier New" w:hAnsi="Courier New" w:hint="default"/>
      </w:rPr>
    </w:lvl>
    <w:lvl w:ilvl="8" w:tplc="F344199E" w:tentative="1">
      <w:start w:val="1"/>
      <w:numFmt w:val="bullet"/>
      <w:lvlText w:val=""/>
      <w:lvlJc w:val="left"/>
      <w:pPr>
        <w:ind w:left="6480" w:hanging="360"/>
      </w:pPr>
      <w:rPr>
        <w:rFonts w:ascii="Wingdings" w:hAnsi="Wingdings" w:hint="default"/>
      </w:rPr>
    </w:lvl>
  </w:abstractNum>
  <w:abstractNum w:abstractNumId="1" w15:restartNumberingAfterBreak="0">
    <w:nsid w:val="0317B955"/>
    <w:multiLevelType w:val="hybridMultilevel"/>
    <w:tmpl w:val="FFFFFFFF"/>
    <w:lvl w:ilvl="0" w:tplc="C82836E2">
      <w:start w:val="1"/>
      <w:numFmt w:val="bullet"/>
      <w:lvlText w:val=""/>
      <w:lvlJc w:val="left"/>
      <w:pPr>
        <w:ind w:left="720" w:hanging="360"/>
      </w:pPr>
      <w:rPr>
        <w:rFonts w:ascii="Symbol" w:hAnsi="Symbol" w:hint="default"/>
      </w:rPr>
    </w:lvl>
    <w:lvl w:ilvl="1" w:tplc="F2624A26">
      <w:start w:val="1"/>
      <w:numFmt w:val="bullet"/>
      <w:lvlText w:val="o"/>
      <w:lvlJc w:val="left"/>
      <w:pPr>
        <w:ind w:left="1440" w:hanging="360"/>
      </w:pPr>
      <w:rPr>
        <w:rFonts w:ascii="Courier New" w:hAnsi="Courier New" w:hint="default"/>
      </w:rPr>
    </w:lvl>
    <w:lvl w:ilvl="2" w:tplc="1AFC7656">
      <w:start w:val="1"/>
      <w:numFmt w:val="bullet"/>
      <w:lvlText w:val=""/>
      <w:lvlJc w:val="left"/>
      <w:pPr>
        <w:ind w:left="2160" w:hanging="360"/>
      </w:pPr>
      <w:rPr>
        <w:rFonts w:ascii="Wingdings" w:hAnsi="Wingdings" w:hint="default"/>
      </w:rPr>
    </w:lvl>
    <w:lvl w:ilvl="3" w:tplc="4386BD96">
      <w:start w:val="1"/>
      <w:numFmt w:val="bullet"/>
      <w:lvlText w:val=""/>
      <w:lvlJc w:val="left"/>
      <w:pPr>
        <w:ind w:left="2880" w:hanging="360"/>
      </w:pPr>
      <w:rPr>
        <w:rFonts w:ascii="Symbol" w:hAnsi="Symbol" w:hint="default"/>
      </w:rPr>
    </w:lvl>
    <w:lvl w:ilvl="4" w:tplc="D108C7D2">
      <w:start w:val="1"/>
      <w:numFmt w:val="bullet"/>
      <w:lvlText w:val="o"/>
      <w:lvlJc w:val="left"/>
      <w:pPr>
        <w:ind w:left="3600" w:hanging="360"/>
      </w:pPr>
      <w:rPr>
        <w:rFonts w:ascii="Courier New" w:hAnsi="Courier New" w:hint="default"/>
      </w:rPr>
    </w:lvl>
    <w:lvl w:ilvl="5" w:tplc="6F3CC346">
      <w:start w:val="1"/>
      <w:numFmt w:val="bullet"/>
      <w:lvlText w:val=""/>
      <w:lvlJc w:val="left"/>
      <w:pPr>
        <w:ind w:left="4320" w:hanging="360"/>
      </w:pPr>
      <w:rPr>
        <w:rFonts w:ascii="Wingdings" w:hAnsi="Wingdings" w:hint="default"/>
      </w:rPr>
    </w:lvl>
    <w:lvl w:ilvl="6" w:tplc="049C1DF0">
      <w:start w:val="1"/>
      <w:numFmt w:val="bullet"/>
      <w:lvlText w:val=""/>
      <w:lvlJc w:val="left"/>
      <w:pPr>
        <w:ind w:left="5040" w:hanging="360"/>
      </w:pPr>
      <w:rPr>
        <w:rFonts w:ascii="Symbol" w:hAnsi="Symbol" w:hint="default"/>
      </w:rPr>
    </w:lvl>
    <w:lvl w:ilvl="7" w:tplc="F20AEE88">
      <w:start w:val="1"/>
      <w:numFmt w:val="bullet"/>
      <w:lvlText w:val="o"/>
      <w:lvlJc w:val="left"/>
      <w:pPr>
        <w:ind w:left="5760" w:hanging="360"/>
      </w:pPr>
      <w:rPr>
        <w:rFonts w:ascii="Courier New" w:hAnsi="Courier New" w:hint="default"/>
      </w:rPr>
    </w:lvl>
    <w:lvl w:ilvl="8" w:tplc="6EC62788">
      <w:start w:val="1"/>
      <w:numFmt w:val="bullet"/>
      <w:lvlText w:val=""/>
      <w:lvlJc w:val="left"/>
      <w:pPr>
        <w:ind w:left="6480" w:hanging="360"/>
      </w:pPr>
      <w:rPr>
        <w:rFonts w:ascii="Wingdings" w:hAnsi="Wingdings" w:hint="default"/>
      </w:rPr>
    </w:lvl>
  </w:abstractNum>
  <w:abstractNum w:abstractNumId="2" w15:restartNumberingAfterBreak="0">
    <w:nsid w:val="03821D61"/>
    <w:multiLevelType w:val="hybridMultilevel"/>
    <w:tmpl w:val="FFFFFFFF"/>
    <w:lvl w:ilvl="0" w:tplc="E4981E0A">
      <w:start w:val="1"/>
      <w:numFmt w:val="bullet"/>
      <w:lvlText w:val=""/>
      <w:lvlJc w:val="left"/>
      <w:pPr>
        <w:ind w:left="720" w:hanging="360"/>
      </w:pPr>
      <w:rPr>
        <w:rFonts w:ascii="Symbol" w:hAnsi="Symbol" w:hint="default"/>
      </w:rPr>
    </w:lvl>
    <w:lvl w:ilvl="1" w:tplc="DA84BA40">
      <w:start w:val="1"/>
      <w:numFmt w:val="bullet"/>
      <w:lvlText w:val="o"/>
      <w:lvlJc w:val="left"/>
      <w:pPr>
        <w:ind w:left="1440" w:hanging="360"/>
      </w:pPr>
      <w:rPr>
        <w:rFonts w:ascii="Courier New" w:hAnsi="Courier New" w:hint="default"/>
      </w:rPr>
    </w:lvl>
    <w:lvl w:ilvl="2" w:tplc="CB2E5AD0">
      <w:start w:val="1"/>
      <w:numFmt w:val="bullet"/>
      <w:lvlText w:val=""/>
      <w:lvlJc w:val="left"/>
      <w:pPr>
        <w:ind w:left="2160" w:hanging="360"/>
      </w:pPr>
      <w:rPr>
        <w:rFonts w:ascii="Wingdings" w:hAnsi="Wingdings" w:hint="default"/>
      </w:rPr>
    </w:lvl>
    <w:lvl w:ilvl="3" w:tplc="622E1B60">
      <w:start w:val="1"/>
      <w:numFmt w:val="bullet"/>
      <w:lvlText w:val=""/>
      <w:lvlJc w:val="left"/>
      <w:pPr>
        <w:ind w:left="2880" w:hanging="360"/>
      </w:pPr>
      <w:rPr>
        <w:rFonts w:ascii="Symbol" w:hAnsi="Symbol" w:hint="default"/>
      </w:rPr>
    </w:lvl>
    <w:lvl w:ilvl="4" w:tplc="7F322B92">
      <w:start w:val="1"/>
      <w:numFmt w:val="bullet"/>
      <w:lvlText w:val="o"/>
      <w:lvlJc w:val="left"/>
      <w:pPr>
        <w:ind w:left="3600" w:hanging="360"/>
      </w:pPr>
      <w:rPr>
        <w:rFonts w:ascii="Courier New" w:hAnsi="Courier New" w:hint="default"/>
      </w:rPr>
    </w:lvl>
    <w:lvl w:ilvl="5" w:tplc="075466A8">
      <w:start w:val="1"/>
      <w:numFmt w:val="bullet"/>
      <w:lvlText w:val=""/>
      <w:lvlJc w:val="left"/>
      <w:pPr>
        <w:ind w:left="4320" w:hanging="360"/>
      </w:pPr>
      <w:rPr>
        <w:rFonts w:ascii="Wingdings" w:hAnsi="Wingdings" w:hint="default"/>
      </w:rPr>
    </w:lvl>
    <w:lvl w:ilvl="6" w:tplc="960CAFC0">
      <w:start w:val="1"/>
      <w:numFmt w:val="bullet"/>
      <w:lvlText w:val=""/>
      <w:lvlJc w:val="left"/>
      <w:pPr>
        <w:ind w:left="5040" w:hanging="360"/>
      </w:pPr>
      <w:rPr>
        <w:rFonts w:ascii="Symbol" w:hAnsi="Symbol" w:hint="default"/>
      </w:rPr>
    </w:lvl>
    <w:lvl w:ilvl="7" w:tplc="C62C0C28">
      <w:start w:val="1"/>
      <w:numFmt w:val="bullet"/>
      <w:lvlText w:val="o"/>
      <w:lvlJc w:val="left"/>
      <w:pPr>
        <w:ind w:left="5760" w:hanging="360"/>
      </w:pPr>
      <w:rPr>
        <w:rFonts w:ascii="Courier New" w:hAnsi="Courier New" w:hint="default"/>
      </w:rPr>
    </w:lvl>
    <w:lvl w:ilvl="8" w:tplc="A6C8DDB0">
      <w:start w:val="1"/>
      <w:numFmt w:val="bullet"/>
      <w:lvlText w:val=""/>
      <w:lvlJc w:val="left"/>
      <w:pPr>
        <w:ind w:left="6480" w:hanging="360"/>
      </w:pPr>
      <w:rPr>
        <w:rFonts w:ascii="Wingdings" w:hAnsi="Wingdings" w:hint="default"/>
      </w:rPr>
    </w:lvl>
  </w:abstractNum>
  <w:abstractNum w:abstractNumId="3" w15:restartNumberingAfterBreak="0">
    <w:nsid w:val="04113A94"/>
    <w:multiLevelType w:val="hybridMultilevel"/>
    <w:tmpl w:val="0F1032C2"/>
    <w:lvl w:ilvl="0" w:tplc="9006C416">
      <w:start w:val="1"/>
      <w:numFmt w:val="bullet"/>
      <w:lvlText w:val=""/>
      <w:lvlJc w:val="left"/>
      <w:pPr>
        <w:ind w:left="720" w:hanging="360"/>
      </w:pPr>
      <w:rPr>
        <w:rFonts w:ascii="Symbol" w:hAnsi="Symbol" w:hint="default"/>
      </w:rPr>
    </w:lvl>
    <w:lvl w:ilvl="1" w:tplc="2D58ECA0">
      <w:start w:val="1"/>
      <w:numFmt w:val="bullet"/>
      <w:lvlText w:val=""/>
      <w:lvlJc w:val="left"/>
      <w:pPr>
        <w:ind w:left="720" w:hanging="360"/>
      </w:pPr>
      <w:rPr>
        <w:rFonts w:ascii="Symbol" w:hAnsi="Symbol" w:hint="default"/>
      </w:rPr>
    </w:lvl>
    <w:lvl w:ilvl="2" w:tplc="4BC67254" w:tentative="1">
      <w:start w:val="1"/>
      <w:numFmt w:val="bullet"/>
      <w:lvlText w:val=""/>
      <w:lvlJc w:val="left"/>
      <w:pPr>
        <w:ind w:left="2160" w:hanging="360"/>
      </w:pPr>
      <w:rPr>
        <w:rFonts w:ascii="Wingdings" w:hAnsi="Wingdings" w:hint="default"/>
      </w:rPr>
    </w:lvl>
    <w:lvl w:ilvl="3" w:tplc="78B65AB2" w:tentative="1">
      <w:start w:val="1"/>
      <w:numFmt w:val="bullet"/>
      <w:lvlText w:val=""/>
      <w:lvlJc w:val="left"/>
      <w:pPr>
        <w:ind w:left="2880" w:hanging="360"/>
      </w:pPr>
      <w:rPr>
        <w:rFonts w:ascii="Symbol" w:hAnsi="Symbol" w:hint="default"/>
      </w:rPr>
    </w:lvl>
    <w:lvl w:ilvl="4" w:tplc="F3467024" w:tentative="1">
      <w:start w:val="1"/>
      <w:numFmt w:val="bullet"/>
      <w:lvlText w:val="o"/>
      <w:lvlJc w:val="left"/>
      <w:pPr>
        <w:ind w:left="3600" w:hanging="360"/>
      </w:pPr>
      <w:rPr>
        <w:rFonts w:ascii="Courier New" w:hAnsi="Courier New" w:hint="default"/>
      </w:rPr>
    </w:lvl>
    <w:lvl w:ilvl="5" w:tplc="6FC2CDF6" w:tentative="1">
      <w:start w:val="1"/>
      <w:numFmt w:val="bullet"/>
      <w:lvlText w:val=""/>
      <w:lvlJc w:val="left"/>
      <w:pPr>
        <w:ind w:left="4320" w:hanging="360"/>
      </w:pPr>
      <w:rPr>
        <w:rFonts w:ascii="Wingdings" w:hAnsi="Wingdings" w:hint="default"/>
      </w:rPr>
    </w:lvl>
    <w:lvl w:ilvl="6" w:tplc="CF28CAE2" w:tentative="1">
      <w:start w:val="1"/>
      <w:numFmt w:val="bullet"/>
      <w:lvlText w:val=""/>
      <w:lvlJc w:val="left"/>
      <w:pPr>
        <w:ind w:left="5040" w:hanging="360"/>
      </w:pPr>
      <w:rPr>
        <w:rFonts w:ascii="Symbol" w:hAnsi="Symbol" w:hint="default"/>
      </w:rPr>
    </w:lvl>
    <w:lvl w:ilvl="7" w:tplc="EBE2FCFA" w:tentative="1">
      <w:start w:val="1"/>
      <w:numFmt w:val="bullet"/>
      <w:lvlText w:val="o"/>
      <w:lvlJc w:val="left"/>
      <w:pPr>
        <w:ind w:left="5760" w:hanging="360"/>
      </w:pPr>
      <w:rPr>
        <w:rFonts w:ascii="Courier New" w:hAnsi="Courier New" w:hint="default"/>
      </w:rPr>
    </w:lvl>
    <w:lvl w:ilvl="8" w:tplc="C68A288E" w:tentative="1">
      <w:start w:val="1"/>
      <w:numFmt w:val="bullet"/>
      <w:lvlText w:val=""/>
      <w:lvlJc w:val="left"/>
      <w:pPr>
        <w:ind w:left="6480" w:hanging="360"/>
      </w:pPr>
      <w:rPr>
        <w:rFonts w:ascii="Wingdings" w:hAnsi="Wingdings" w:hint="default"/>
      </w:rPr>
    </w:lvl>
  </w:abstractNum>
  <w:abstractNum w:abstractNumId="4" w15:restartNumberingAfterBreak="0">
    <w:nsid w:val="047AA269"/>
    <w:multiLevelType w:val="hybridMultilevel"/>
    <w:tmpl w:val="FFFFFFFF"/>
    <w:lvl w:ilvl="0" w:tplc="C3C852DA">
      <w:start w:val="1"/>
      <w:numFmt w:val="bullet"/>
      <w:lvlText w:val=""/>
      <w:lvlJc w:val="left"/>
      <w:pPr>
        <w:ind w:left="720" w:hanging="360"/>
      </w:pPr>
      <w:rPr>
        <w:rFonts w:ascii="Symbol" w:hAnsi="Symbol" w:hint="default"/>
      </w:rPr>
    </w:lvl>
    <w:lvl w:ilvl="1" w:tplc="DE12FFB4">
      <w:start w:val="1"/>
      <w:numFmt w:val="bullet"/>
      <w:lvlText w:val="o"/>
      <w:lvlJc w:val="left"/>
      <w:pPr>
        <w:ind w:left="1440" w:hanging="360"/>
      </w:pPr>
      <w:rPr>
        <w:rFonts w:ascii="Courier New" w:hAnsi="Courier New" w:hint="default"/>
      </w:rPr>
    </w:lvl>
    <w:lvl w:ilvl="2" w:tplc="2506DC10">
      <w:start w:val="1"/>
      <w:numFmt w:val="bullet"/>
      <w:lvlText w:val=""/>
      <w:lvlJc w:val="left"/>
      <w:pPr>
        <w:ind w:left="2160" w:hanging="360"/>
      </w:pPr>
      <w:rPr>
        <w:rFonts w:ascii="Wingdings" w:hAnsi="Wingdings" w:hint="default"/>
      </w:rPr>
    </w:lvl>
    <w:lvl w:ilvl="3" w:tplc="F5545128">
      <w:start w:val="1"/>
      <w:numFmt w:val="bullet"/>
      <w:lvlText w:val=""/>
      <w:lvlJc w:val="left"/>
      <w:pPr>
        <w:ind w:left="2880" w:hanging="360"/>
      </w:pPr>
      <w:rPr>
        <w:rFonts w:ascii="Symbol" w:hAnsi="Symbol" w:hint="default"/>
      </w:rPr>
    </w:lvl>
    <w:lvl w:ilvl="4" w:tplc="FED4D570">
      <w:start w:val="1"/>
      <w:numFmt w:val="bullet"/>
      <w:lvlText w:val="o"/>
      <w:lvlJc w:val="left"/>
      <w:pPr>
        <w:ind w:left="3600" w:hanging="360"/>
      </w:pPr>
      <w:rPr>
        <w:rFonts w:ascii="Courier New" w:hAnsi="Courier New" w:hint="default"/>
      </w:rPr>
    </w:lvl>
    <w:lvl w:ilvl="5" w:tplc="C9821D10">
      <w:start w:val="1"/>
      <w:numFmt w:val="bullet"/>
      <w:lvlText w:val=""/>
      <w:lvlJc w:val="left"/>
      <w:pPr>
        <w:ind w:left="4320" w:hanging="360"/>
      </w:pPr>
      <w:rPr>
        <w:rFonts w:ascii="Wingdings" w:hAnsi="Wingdings" w:hint="default"/>
      </w:rPr>
    </w:lvl>
    <w:lvl w:ilvl="6" w:tplc="2F206E76">
      <w:start w:val="1"/>
      <w:numFmt w:val="bullet"/>
      <w:lvlText w:val=""/>
      <w:lvlJc w:val="left"/>
      <w:pPr>
        <w:ind w:left="5040" w:hanging="360"/>
      </w:pPr>
      <w:rPr>
        <w:rFonts w:ascii="Symbol" w:hAnsi="Symbol" w:hint="default"/>
      </w:rPr>
    </w:lvl>
    <w:lvl w:ilvl="7" w:tplc="FEE41224">
      <w:start w:val="1"/>
      <w:numFmt w:val="bullet"/>
      <w:lvlText w:val="o"/>
      <w:lvlJc w:val="left"/>
      <w:pPr>
        <w:ind w:left="5760" w:hanging="360"/>
      </w:pPr>
      <w:rPr>
        <w:rFonts w:ascii="Courier New" w:hAnsi="Courier New" w:hint="default"/>
      </w:rPr>
    </w:lvl>
    <w:lvl w:ilvl="8" w:tplc="5142CD20">
      <w:start w:val="1"/>
      <w:numFmt w:val="bullet"/>
      <w:lvlText w:val=""/>
      <w:lvlJc w:val="left"/>
      <w:pPr>
        <w:ind w:left="6480" w:hanging="360"/>
      </w:pPr>
      <w:rPr>
        <w:rFonts w:ascii="Wingdings" w:hAnsi="Wingdings" w:hint="default"/>
      </w:rPr>
    </w:lvl>
  </w:abstractNum>
  <w:abstractNum w:abstractNumId="5" w15:restartNumberingAfterBreak="0">
    <w:nsid w:val="0584431F"/>
    <w:multiLevelType w:val="hybridMultilevel"/>
    <w:tmpl w:val="7C262528"/>
    <w:lvl w:ilvl="0" w:tplc="F61E8F0C">
      <w:start w:val="1"/>
      <w:numFmt w:val="bullet"/>
      <w:lvlText w:val=""/>
      <w:lvlJc w:val="left"/>
      <w:pPr>
        <w:ind w:left="720" w:hanging="360"/>
      </w:pPr>
      <w:rPr>
        <w:rFonts w:ascii="Symbol" w:hAnsi="Symbol" w:hint="default"/>
      </w:rPr>
    </w:lvl>
    <w:lvl w:ilvl="1" w:tplc="2774F3F0" w:tentative="1">
      <w:start w:val="1"/>
      <w:numFmt w:val="bullet"/>
      <w:lvlText w:val="o"/>
      <w:lvlJc w:val="left"/>
      <w:pPr>
        <w:ind w:left="1440" w:hanging="360"/>
      </w:pPr>
      <w:rPr>
        <w:rFonts w:ascii="Courier New" w:hAnsi="Courier New" w:hint="default"/>
      </w:rPr>
    </w:lvl>
    <w:lvl w:ilvl="2" w:tplc="0400ED50" w:tentative="1">
      <w:start w:val="1"/>
      <w:numFmt w:val="bullet"/>
      <w:lvlText w:val=""/>
      <w:lvlJc w:val="left"/>
      <w:pPr>
        <w:ind w:left="2160" w:hanging="360"/>
      </w:pPr>
      <w:rPr>
        <w:rFonts w:ascii="Wingdings" w:hAnsi="Wingdings" w:hint="default"/>
      </w:rPr>
    </w:lvl>
    <w:lvl w:ilvl="3" w:tplc="A5B6C26C" w:tentative="1">
      <w:start w:val="1"/>
      <w:numFmt w:val="bullet"/>
      <w:lvlText w:val=""/>
      <w:lvlJc w:val="left"/>
      <w:pPr>
        <w:ind w:left="2880" w:hanging="360"/>
      </w:pPr>
      <w:rPr>
        <w:rFonts w:ascii="Symbol" w:hAnsi="Symbol" w:hint="default"/>
      </w:rPr>
    </w:lvl>
    <w:lvl w:ilvl="4" w:tplc="434AFCEC" w:tentative="1">
      <w:start w:val="1"/>
      <w:numFmt w:val="bullet"/>
      <w:lvlText w:val="o"/>
      <w:lvlJc w:val="left"/>
      <w:pPr>
        <w:ind w:left="3600" w:hanging="360"/>
      </w:pPr>
      <w:rPr>
        <w:rFonts w:ascii="Courier New" w:hAnsi="Courier New" w:hint="default"/>
      </w:rPr>
    </w:lvl>
    <w:lvl w:ilvl="5" w:tplc="87A2C51A" w:tentative="1">
      <w:start w:val="1"/>
      <w:numFmt w:val="bullet"/>
      <w:lvlText w:val=""/>
      <w:lvlJc w:val="left"/>
      <w:pPr>
        <w:ind w:left="4320" w:hanging="360"/>
      </w:pPr>
      <w:rPr>
        <w:rFonts w:ascii="Wingdings" w:hAnsi="Wingdings" w:hint="default"/>
      </w:rPr>
    </w:lvl>
    <w:lvl w:ilvl="6" w:tplc="22929E96" w:tentative="1">
      <w:start w:val="1"/>
      <w:numFmt w:val="bullet"/>
      <w:lvlText w:val=""/>
      <w:lvlJc w:val="left"/>
      <w:pPr>
        <w:ind w:left="5040" w:hanging="360"/>
      </w:pPr>
      <w:rPr>
        <w:rFonts w:ascii="Symbol" w:hAnsi="Symbol" w:hint="default"/>
      </w:rPr>
    </w:lvl>
    <w:lvl w:ilvl="7" w:tplc="91A881A6" w:tentative="1">
      <w:start w:val="1"/>
      <w:numFmt w:val="bullet"/>
      <w:lvlText w:val="o"/>
      <w:lvlJc w:val="left"/>
      <w:pPr>
        <w:ind w:left="5760" w:hanging="360"/>
      </w:pPr>
      <w:rPr>
        <w:rFonts w:ascii="Courier New" w:hAnsi="Courier New" w:hint="default"/>
      </w:rPr>
    </w:lvl>
    <w:lvl w:ilvl="8" w:tplc="1E10A3C4" w:tentative="1">
      <w:start w:val="1"/>
      <w:numFmt w:val="bullet"/>
      <w:lvlText w:val=""/>
      <w:lvlJc w:val="left"/>
      <w:pPr>
        <w:ind w:left="6480" w:hanging="360"/>
      </w:pPr>
      <w:rPr>
        <w:rFonts w:ascii="Wingdings" w:hAnsi="Wingdings" w:hint="default"/>
      </w:rPr>
    </w:lvl>
  </w:abstractNum>
  <w:abstractNum w:abstractNumId="6" w15:restartNumberingAfterBreak="0">
    <w:nsid w:val="077A024D"/>
    <w:multiLevelType w:val="hybridMultilevel"/>
    <w:tmpl w:val="E05E3B54"/>
    <w:lvl w:ilvl="0" w:tplc="F2B81378">
      <w:start w:val="1"/>
      <w:numFmt w:val="bullet"/>
      <w:lvlText w:val=""/>
      <w:lvlJc w:val="left"/>
      <w:pPr>
        <w:ind w:left="720" w:hanging="360"/>
      </w:pPr>
      <w:rPr>
        <w:rFonts w:ascii="Symbol" w:hAnsi="Symbol" w:hint="default"/>
      </w:rPr>
    </w:lvl>
    <w:lvl w:ilvl="1" w:tplc="44C81866">
      <w:start w:val="1"/>
      <w:numFmt w:val="bullet"/>
      <w:lvlText w:val=""/>
      <w:lvlJc w:val="left"/>
      <w:pPr>
        <w:ind w:left="720" w:hanging="360"/>
      </w:pPr>
      <w:rPr>
        <w:rFonts w:ascii="Symbol" w:hAnsi="Symbol" w:hint="default"/>
      </w:rPr>
    </w:lvl>
    <w:lvl w:ilvl="2" w:tplc="797AD812" w:tentative="1">
      <w:start w:val="1"/>
      <w:numFmt w:val="bullet"/>
      <w:lvlText w:val=""/>
      <w:lvlJc w:val="left"/>
      <w:pPr>
        <w:ind w:left="2160" w:hanging="360"/>
      </w:pPr>
      <w:rPr>
        <w:rFonts w:ascii="Wingdings" w:hAnsi="Wingdings" w:hint="default"/>
      </w:rPr>
    </w:lvl>
    <w:lvl w:ilvl="3" w:tplc="CA14D9F8" w:tentative="1">
      <w:start w:val="1"/>
      <w:numFmt w:val="bullet"/>
      <w:lvlText w:val=""/>
      <w:lvlJc w:val="left"/>
      <w:pPr>
        <w:ind w:left="2880" w:hanging="360"/>
      </w:pPr>
      <w:rPr>
        <w:rFonts w:ascii="Symbol" w:hAnsi="Symbol" w:hint="default"/>
      </w:rPr>
    </w:lvl>
    <w:lvl w:ilvl="4" w:tplc="C1BCF976" w:tentative="1">
      <w:start w:val="1"/>
      <w:numFmt w:val="bullet"/>
      <w:lvlText w:val="o"/>
      <w:lvlJc w:val="left"/>
      <w:pPr>
        <w:ind w:left="3600" w:hanging="360"/>
      </w:pPr>
      <w:rPr>
        <w:rFonts w:ascii="Courier New" w:hAnsi="Courier New" w:hint="default"/>
      </w:rPr>
    </w:lvl>
    <w:lvl w:ilvl="5" w:tplc="E4FC4362" w:tentative="1">
      <w:start w:val="1"/>
      <w:numFmt w:val="bullet"/>
      <w:lvlText w:val=""/>
      <w:lvlJc w:val="left"/>
      <w:pPr>
        <w:ind w:left="4320" w:hanging="360"/>
      </w:pPr>
      <w:rPr>
        <w:rFonts w:ascii="Wingdings" w:hAnsi="Wingdings" w:hint="default"/>
      </w:rPr>
    </w:lvl>
    <w:lvl w:ilvl="6" w:tplc="9B00E468" w:tentative="1">
      <w:start w:val="1"/>
      <w:numFmt w:val="bullet"/>
      <w:lvlText w:val=""/>
      <w:lvlJc w:val="left"/>
      <w:pPr>
        <w:ind w:left="5040" w:hanging="360"/>
      </w:pPr>
      <w:rPr>
        <w:rFonts w:ascii="Symbol" w:hAnsi="Symbol" w:hint="default"/>
      </w:rPr>
    </w:lvl>
    <w:lvl w:ilvl="7" w:tplc="22B61992" w:tentative="1">
      <w:start w:val="1"/>
      <w:numFmt w:val="bullet"/>
      <w:lvlText w:val="o"/>
      <w:lvlJc w:val="left"/>
      <w:pPr>
        <w:ind w:left="5760" w:hanging="360"/>
      </w:pPr>
      <w:rPr>
        <w:rFonts w:ascii="Courier New" w:hAnsi="Courier New" w:hint="default"/>
      </w:rPr>
    </w:lvl>
    <w:lvl w:ilvl="8" w:tplc="457E4E3A" w:tentative="1">
      <w:start w:val="1"/>
      <w:numFmt w:val="bullet"/>
      <w:lvlText w:val=""/>
      <w:lvlJc w:val="left"/>
      <w:pPr>
        <w:ind w:left="6480" w:hanging="360"/>
      </w:pPr>
      <w:rPr>
        <w:rFonts w:ascii="Wingdings" w:hAnsi="Wingdings" w:hint="default"/>
      </w:rPr>
    </w:lvl>
  </w:abstractNum>
  <w:abstractNum w:abstractNumId="7" w15:restartNumberingAfterBreak="0">
    <w:nsid w:val="0A1D3843"/>
    <w:multiLevelType w:val="hybridMultilevel"/>
    <w:tmpl w:val="DAF0DD72"/>
    <w:lvl w:ilvl="0" w:tplc="78420362">
      <w:start w:val="1"/>
      <w:numFmt w:val="bullet"/>
      <w:lvlText w:val=""/>
      <w:lvlJc w:val="left"/>
      <w:pPr>
        <w:ind w:left="720" w:hanging="360"/>
      </w:pPr>
      <w:rPr>
        <w:rFonts w:ascii="Symbol" w:hAnsi="Symbol" w:hint="default"/>
      </w:rPr>
    </w:lvl>
    <w:lvl w:ilvl="1" w:tplc="3A4CC242">
      <w:start w:val="1"/>
      <w:numFmt w:val="bullet"/>
      <w:lvlText w:val=""/>
      <w:lvlJc w:val="left"/>
      <w:pPr>
        <w:ind w:left="720" w:hanging="360"/>
      </w:pPr>
      <w:rPr>
        <w:rFonts w:ascii="Symbol" w:hAnsi="Symbol" w:hint="default"/>
      </w:rPr>
    </w:lvl>
    <w:lvl w:ilvl="2" w:tplc="05E43EF8" w:tentative="1">
      <w:start w:val="1"/>
      <w:numFmt w:val="bullet"/>
      <w:lvlText w:val=""/>
      <w:lvlJc w:val="left"/>
      <w:pPr>
        <w:ind w:left="2160" w:hanging="360"/>
      </w:pPr>
      <w:rPr>
        <w:rFonts w:ascii="Wingdings" w:hAnsi="Wingdings" w:hint="default"/>
      </w:rPr>
    </w:lvl>
    <w:lvl w:ilvl="3" w:tplc="0E120A82" w:tentative="1">
      <w:start w:val="1"/>
      <w:numFmt w:val="bullet"/>
      <w:lvlText w:val=""/>
      <w:lvlJc w:val="left"/>
      <w:pPr>
        <w:ind w:left="2880" w:hanging="360"/>
      </w:pPr>
      <w:rPr>
        <w:rFonts w:ascii="Symbol" w:hAnsi="Symbol" w:hint="default"/>
      </w:rPr>
    </w:lvl>
    <w:lvl w:ilvl="4" w:tplc="631A5D0A" w:tentative="1">
      <w:start w:val="1"/>
      <w:numFmt w:val="bullet"/>
      <w:lvlText w:val="o"/>
      <w:lvlJc w:val="left"/>
      <w:pPr>
        <w:ind w:left="3600" w:hanging="360"/>
      </w:pPr>
      <w:rPr>
        <w:rFonts w:ascii="Courier New" w:hAnsi="Courier New" w:hint="default"/>
      </w:rPr>
    </w:lvl>
    <w:lvl w:ilvl="5" w:tplc="E0BC2596" w:tentative="1">
      <w:start w:val="1"/>
      <w:numFmt w:val="bullet"/>
      <w:lvlText w:val=""/>
      <w:lvlJc w:val="left"/>
      <w:pPr>
        <w:ind w:left="4320" w:hanging="360"/>
      </w:pPr>
      <w:rPr>
        <w:rFonts w:ascii="Wingdings" w:hAnsi="Wingdings" w:hint="default"/>
      </w:rPr>
    </w:lvl>
    <w:lvl w:ilvl="6" w:tplc="3E14F3CE" w:tentative="1">
      <w:start w:val="1"/>
      <w:numFmt w:val="bullet"/>
      <w:lvlText w:val=""/>
      <w:lvlJc w:val="left"/>
      <w:pPr>
        <w:ind w:left="5040" w:hanging="360"/>
      </w:pPr>
      <w:rPr>
        <w:rFonts w:ascii="Symbol" w:hAnsi="Symbol" w:hint="default"/>
      </w:rPr>
    </w:lvl>
    <w:lvl w:ilvl="7" w:tplc="EAF41020" w:tentative="1">
      <w:start w:val="1"/>
      <w:numFmt w:val="bullet"/>
      <w:lvlText w:val="o"/>
      <w:lvlJc w:val="left"/>
      <w:pPr>
        <w:ind w:left="5760" w:hanging="360"/>
      </w:pPr>
      <w:rPr>
        <w:rFonts w:ascii="Courier New" w:hAnsi="Courier New" w:hint="default"/>
      </w:rPr>
    </w:lvl>
    <w:lvl w:ilvl="8" w:tplc="E012C502" w:tentative="1">
      <w:start w:val="1"/>
      <w:numFmt w:val="bullet"/>
      <w:lvlText w:val=""/>
      <w:lvlJc w:val="left"/>
      <w:pPr>
        <w:ind w:left="6480" w:hanging="360"/>
      </w:pPr>
      <w:rPr>
        <w:rFonts w:ascii="Wingdings" w:hAnsi="Wingdings" w:hint="default"/>
      </w:rPr>
    </w:lvl>
  </w:abstractNum>
  <w:abstractNum w:abstractNumId="8" w15:restartNumberingAfterBreak="0">
    <w:nsid w:val="0ABB5D9A"/>
    <w:multiLevelType w:val="hybridMultilevel"/>
    <w:tmpl w:val="8E48F656"/>
    <w:lvl w:ilvl="0" w:tplc="7B4C8574">
      <w:start w:val="1"/>
      <w:numFmt w:val="bullet"/>
      <w:lvlText w:val=""/>
      <w:lvlJc w:val="left"/>
      <w:pPr>
        <w:ind w:left="720" w:hanging="360"/>
      </w:pPr>
      <w:rPr>
        <w:rFonts w:ascii="Symbol" w:hAnsi="Symbol" w:hint="default"/>
      </w:rPr>
    </w:lvl>
    <w:lvl w:ilvl="1" w:tplc="5888D24C">
      <w:start w:val="1"/>
      <w:numFmt w:val="bullet"/>
      <w:lvlText w:val=""/>
      <w:lvlJc w:val="left"/>
      <w:pPr>
        <w:ind w:left="720" w:hanging="360"/>
      </w:pPr>
      <w:rPr>
        <w:rFonts w:ascii="Symbol" w:hAnsi="Symbol" w:hint="default"/>
      </w:rPr>
    </w:lvl>
    <w:lvl w:ilvl="2" w:tplc="6E56629C" w:tentative="1">
      <w:start w:val="1"/>
      <w:numFmt w:val="bullet"/>
      <w:lvlText w:val=""/>
      <w:lvlJc w:val="left"/>
      <w:pPr>
        <w:ind w:left="2160" w:hanging="360"/>
      </w:pPr>
      <w:rPr>
        <w:rFonts w:ascii="Wingdings" w:hAnsi="Wingdings" w:hint="default"/>
      </w:rPr>
    </w:lvl>
    <w:lvl w:ilvl="3" w:tplc="78061268" w:tentative="1">
      <w:start w:val="1"/>
      <w:numFmt w:val="bullet"/>
      <w:lvlText w:val=""/>
      <w:lvlJc w:val="left"/>
      <w:pPr>
        <w:ind w:left="2880" w:hanging="360"/>
      </w:pPr>
      <w:rPr>
        <w:rFonts w:ascii="Symbol" w:hAnsi="Symbol" w:hint="default"/>
      </w:rPr>
    </w:lvl>
    <w:lvl w:ilvl="4" w:tplc="75F6CC0E" w:tentative="1">
      <w:start w:val="1"/>
      <w:numFmt w:val="bullet"/>
      <w:lvlText w:val="o"/>
      <w:lvlJc w:val="left"/>
      <w:pPr>
        <w:ind w:left="3600" w:hanging="360"/>
      </w:pPr>
      <w:rPr>
        <w:rFonts w:ascii="Courier New" w:hAnsi="Courier New" w:hint="default"/>
      </w:rPr>
    </w:lvl>
    <w:lvl w:ilvl="5" w:tplc="C55E5084" w:tentative="1">
      <w:start w:val="1"/>
      <w:numFmt w:val="bullet"/>
      <w:lvlText w:val=""/>
      <w:lvlJc w:val="left"/>
      <w:pPr>
        <w:ind w:left="4320" w:hanging="360"/>
      </w:pPr>
      <w:rPr>
        <w:rFonts w:ascii="Wingdings" w:hAnsi="Wingdings" w:hint="default"/>
      </w:rPr>
    </w:lvl>
    <w:lvl w:ilvl="6" w:tplc="295C2108" w:tentative="1">
      <w:start w:val="1"/>
      <w:numFmt w:val="bullet"/>
      <w:lvlText w:val=""/>
      <w:lvlJc w:val="left"/>
      <w:pPr>
        <w:ind w:left="5040" w:hanging="360"/>
      </w:pPr>
      <w:rPr>
        <w:rFonts w:ascii="Symbol" w:hAnsi="Symbol" w:hint="default"/>
      </w:rPr>
    </w:lvl>
    <w:lvl w:ilvl="7" w:tplc="715C77D2" w:tentative="1">
      <w:start w:val="1"/>
      <w:numFmt w:val="bullet"/>
      <w:lvlText w:val="o"/>
      <w:lvlJc w:val="left"/>
      <w:pPr>
        <w:ind w:left="5760" w:hanging="360"/>
      </w:pPr>
      <w:rPr>
        <w:rFonts w:ascii="Courier New" w:hAnsi="Courier New" w:hint="default"/>
      </w:rPr>
    </w:lvl>
    <w:lvl w:ilvl="8" w:tplc="4F422382" w:tentative="1">
      <w:start w:val="1"/>
      <w:numFmt w:val="bullet"/>
      <w:lvlText w:val=""/>
      <w:lvlJc w:val="left"/>
      <w:pPr>
        <w:ind w:left="6480" w:hanging="360"/>
      </w:pPr>
      <w:rPr>
        <w:rFonts w:ascii="Wingdings" w:hAnsi="Wingdings" w:hint="default"/>
      </w:rPr>
    </w:lvl>
  </w:abstractNum>
  <w:abstractNum w:abstractNumId="9" w15:restartNumberingAfterBreak="0">
    <w:nsid w:val="0AF92729"/>
    <w:multiLevelType w:val="hybridMultilevel"/>
    <w:tmpl w:val="7480C9E0"/>
    <w:lvl w:ilvl="0" w:tplc="6CAA56FC">
      <w:start w:val="1"/>
      <w:numFmt w:val="bullet"/>
      <w:lvlText w:val=""/>
      <w:lvlJc w:val="left"/>
      <w:pPr>
        <w:ind w:left="720" w:hanging="360"/>
      </w:pPr>
      <w:rPr>
        <w:rFonts w:ascii="Symbol" w:hAnsi="Symbol" w:hint="default"/>
      </w:rPr>
    </w:lvl>
    <w:lvl w:ilvl="1" w:tplc="613A5A3C">
      <w:start w:val="1"/>
      <w:numFmt w:val="bullet"/>
      <w:lvlText w:val=""/>
      <w:lvlJc w:val="left"/>
      <w:pPr>
        <w:ind w:left="720" w:hanging="360"/>
      </w:pPr>
      <w:rPr>
        <w:rFonts w:ascii="Symbol" w:hAnsi="Symbol" w:hint="default"/>
      </w:rPr>
    </w:lvl>
    <w:lvl w:ilvl="2" w:tplc="17BCCEFA" w:tentative="1">
      <w:start w:val="1"/>
      <w:numFmt w:val="bullet"/>
      <w:lvlText w:val=""/>
      <w:lvlJc w:val="left"/>
      <w:pPr>
        <w:ind w:left="2160" w:hanging="360"/>
      </w:pPr>
      <w:rPr>
        <w:rFonts w:ascii="Wingdings" w:hAnsi="Wingdings" w:hint="default"/>
      </w:rPr>
    </w:lvl>
    <w:lvl w:ilvl="3" w:tplc="C39CBDCC" w:tentative="1">
      <w:start w:val="1"/>
      <w:numFmt w:val="bullet"/>
      <w:lvlText w:val=""/>
      <w:lvlJc w:val="left"/>
      <w:pPr>
        <w:ind w:left="2880" w:hanging="360"/>
      </w:pPr>
      <w:rPr>
        <w:rFonts w:ascii="Symbol" w:hAnsi="Symbol" w:hint="default"/>
      </w:rPr>
    </w:lvl>
    <w:lvl w:ilvl="4" w:tplc="C366CAAC" w:tentative="1">
      <w:start w:val="1"/>
      <w:numFmt w:val="bullet"/>
      <w:lvlText w:val="o"/>
      <w:lvlJc w:val="left"/>
      <w:pPr>
        <w:ind w:left="3600" w:hanging="360"/>
      </w:pPr>
      <w:rPr>
        <w:rFonts w:ascii="Courier New" w:hAnsi="Courier New" w:hint="default"/>
      </w:rPr>
    </w:lvl>
    <w:lvl w:ilvl="5" w:tplc="E672216E" w:tentative="1">
      <w:start w:val="1"/>
      <w:numFmt w:val="bullet"/>
      <w:lvlText w:val=""/>
      <w:lvlJc w:val="left"/>
      <w:pPr>
        <w:ind w:left="4320" w:hanging="360"/>
      </w:pPr>
      <w:rPr>
        <w:rFonts w:ascii="Wingdings" w:hAnsi="Wingdings" w:hint="default"/>
      </w:rPr>
    </w:lvl>
    <w:lvl w:ilvl="6" w:tplc="F6E69876" w:tentative="1">
      <w:start w:val="1"/>
      <w:numFmt w:val="bullet"/>
      <w:lvlText w:val=""/>
      <w:lvlJc w:val="left"/>
      <w:pPr>
        <w:ind w:left="5040" w:hanging="360"/>
      </w:pPr>
      <w:rPr>
        <w:rFonts w:ascii="Symbol" w:hAnsi="Symbol" w:hint="default"/>
      </w:rPr>
    </w:lvl>
    <w:lvl w:ilvl="7" w:tplc="89C827B2" w:tentative="1">
      <w:start w:val="1"/>
      <w:numFmt w:val="bullet"/>
      <w:lvlText w:val="o"/>
      <w:lvlJc w:val="left"/>
      <w:pPr>
        <w:ind w:left="5760" w:hanging="360"/>
      </w:pPr>
      <w:rPr>
        <w:rFonts w:ascii="Courier New" w:hAnsi="Courier New" w:hint="default"/>
      </w:rPr>
    </w:lvl>
    <w:lvl w:ilvl="8" w:tplc="49BC0B9A" w:tentative="1">
      <w:start w:val="1"/>
      <w:numFmt w:val="bullet"/>
      <w:lvlText w:val=""/>
      <w:lvlJc w:val="left"/>
      <w:pPr>
        <w:ind w:left="6480" w:hanging="360"/>
      </w:pPr>
      <w:rPr>
        <w:rFonts w:ascii="Wingdings" w:hAnsi="Wingdings" w:hint="default"/>
      </w:rPr>
    </w:lvl>
  </w:abstractNum>
  <w:abstractNum w:abstractNumId="10" w15:restartNumberingAfterBreak="0">
    <w:nsid w:val="0C4604AA"/>
    <w:multiLevelType w:val="hybridMultilevel"/>
    <w:tmpl w:val="FFFFFFFF"/>
    <w:lvl w:ilvl="0" w:tplc="DB94458C">
      <w:start w:val="1"/>
      <w:numFmt w:val="bullet"/>
      <w:lvlText w:val=""/>
      <w:lvlJc w:val="left"/>
      <w:pPr>
        <w:ind w:left="720" w:hanging="360"/>
      </w:pPr>
      <w:rPr>
        <w:rFonts w:ascii="Symbol" w:hAnsi="Symbol" w:hint="default"/>
      </w:rPr>
    </w:lvl>
    <w:lvl w:ilvl="1" w:tplc="5956B1C2">
      <w:start w:val="1"/>
      <w:numFmt w:val="bullet"/>
      <w:lvlText w:val="o"/>
      <w:lvlJc w:val="left"/>
      <w:pPr>
        <w:ind w:left="1440" w:hanging="360"/>
      </w:pPr>
      <w:rPr>
        <w:rFonts w:ascii="Courier New" w:hAnsi="Courier New" w:hint="default"/>
      </w:rPr>
    </w:lvl>
    <w:lvl w:ilvl="2" w:tplc="0262D39A">
      <w:start w:val="1"/>
      <w:numFmt w:val="bullet"/>
      <w:lvlText w:val=""/>
      <w:lvlJc w:val="left"/>
      <w:pPr>
        <w:ind w:left="2160" w:hanging="360"/>
      </w:pPr>
      <w:rPr>
        <w:rFonts w:ascii="Wingdings" w:hAnsi="Wingdings" w:hint="default"/>
      </w:rPr>
    </w:lvl>
    <w:lvl w:ilvl="3" w:tplc="77F434D8">
      <w:start w:val="1"/>
      <w:numFmt w:val="bullet"/>
      <w:lvlText w:val=""/>
      <w:lvlJc w:val="left"/>
      <w:pPr>
        <w:ind w:left="2880" w:hanging="360"/>
      </w:pPr>
      <w:rPr>
        <w:rFonts w:ascii="Symbol" w:hAnsi="Symbol" w:hint="default"/>
      </w:rPr>
    </w:lvl>
    <w:lvl w:ilvl="4" w:tplc="C6E27E28">
      <w:start w:val="1"/>
      <w:numFmt w:val="bullet"/>
      <w:lvlText w:val="o"/>
      <w:lvlJc w:val="left"/>
      <w:pPr>
        <w:ind w:left="3600" w:hanging="360"/>
      </w:pPr>
      <w:rPr>
        <w:rFonts w:ascii="Courier New" w:hAnsi="Courier New" w:hint="default"/>
      </w:rPr>
    </w:lvl>
    <w:lvl w:ilvl="5" w:tplc="268C10DC">
      <w:start w:val="1"/>
      <w:numFmt w:val="bullet"/>
      <w:lvlText w:val=""/>
      <w:lvlJc w:val="left"/>
      <w:pPr>
        <w:ind w:left="4320" w:hanging="360"/>
      </w:pPr>
      <w:rPr>
        <w:rFonts w:ascii="Wingdings" w:hAnsi="Wingdings" w:hint="default"/>
      </w:rPr>
    </w:lvl>
    <w:lvl w:ilvl="6" w:tplc="1264016E">
      <w:start w:val="1"/>
      <w:numFmt w:val="bullet"/>
      <w:lvlText w:val=""/>
      <w:lvlJc w:val="left"/>
      <w:pPr>
        <w:ind w:left="5040" w:hanging="360"/>
      </w:pPr>
      <w:rPr>
        <w:rFonts w:ascii="Symbol" w:hAnsi="Symbol" w:hint="default"/>
      </w:rPr>
    </w:lvl>
    <w:lvl w:ilvl="7" w:tplc="1048EAB4">
      <w:start w:val="1"/>
      <w:numFmt w:val="bullet"/>
      <w:lvlText w:val="o"/>
      <w:lvlJc w:val="left"/>
      <w:pPr>
        <w:ind w:left="5760" w:hanging="360"/>
      </w:pPr>
      <w:rPr>
        <w:rFonts w:ascii="Courier New" w:hAnsi="Courier New" w:hint="default"/>
      </w:rPr>
    </w:lvl>
    <w:lvl w:ilvl="8" w:tplc="88C43308">
      <w:start w:val="1"/>
      <w:numFmt w:val="bullet"/>
      <w:lvlText w:val=""/>
      <w:lvlJc w:val="left"/>
      <w:pPr>
        <w:ind w:left="6480" w:hanging="360"/>
      </w:pPr>
      <w:rPr>
        <w:rFonts w:ascii="Wingdings" w:hAnsi="Wingdings" w:hint="default"/>
      </w:rPr>
    </w:lvl>
  </w:abstractNum>
  <w:abstractNum w:abstractNumId="11" w15:restartNumberingAfterBreak="0">
    <w:nsid w:val="0CEF01C5"/>
    <w:multiLevelType w:val="hybridMultilevel"/>
    <w:tmpl w:val="FFFFFFFF"/>
    <w:lvl w:ilvl="0" w:tplc="C588AA62">
      <w:start w:val="1"/>
      <w:numFmt w:val="bullet"/>
      <w:lvlText w:val=""/>
      <w:lvlJc w:val="left"/>
      <w:pPr>
        <w:ind w:left="720" w:hanging="360"/>
      </w:pPr>
      <w:rPr>
        <w:rFonts w:ascii="Symbol" w:hAnsi="Symbol" w:hint="default"/>
      </w:rPr>
    </w:lvl>
    <w:lvl w:ilvl="1" w:tplc="EAFC674A">
      <w:start w:val="1"/>
      <w:numFmt w:val="bullet"/>
      <w:lvlText w:val="o"/>
      <w:lvlJc w:val="left"/>
      <w:pPr>
        <w:ind w:left="1440" w:hanging="360"/>
      </w:pPr>
      <w:rPr>
        <w:rFonts w:ascii="Courier New" w:hAnsi="Courier New" w:hint="default"/>
      </w:rPr>
    </w:lvl>
    <w:lvl w:ilvl="2" w:tplc="F4F28F6C">
      <w:start w:val="1"/>
      <w:numFmt w:val="bullet"/>
      <w:lvlText w:val=""/>
      <w:lvlJc w:val="left"/>
      <w:pPr>
        <w:ind w:left="2160" w:hanging="360"/>
      </w:pPr>
      <w:rPr>
        <w:rFonts w:ascii="Wingdings" w:hAnsi="Wingdings" w:hint="default"/>
      </w:rPr>
    </w:lvl>
    <w:lvl w:ilvl="3" w:tplc="87EAA808">
      <w:start w:val="1"/>
      <w:numFmt w:val="bullet"/>
      <w:lvlText w:val=""/>
      <w:lvlJc w:val="left"/>
      <w:pPr>
        <w:ind w:left="2880" w:hanging="360"/>
      </w:pPr>
      <w:rPr>
        <w:rFonts w:ascii="Symbol" w:hAnsi="Symbol" w:hint="default"/>
      </w:rPr>
    </w:lvl>
    <w:lvl w:ilvl="4" w:tplc="D9FC3880">
      <w:start w:val="1"/>
      <w:numFmt w:val="bullet"/>
      <w:lvlText w:val="o"/>
      <w:lvlJc w:val="left"/>
      <w:pPr>
        <w:ind w:left="3600" w:hanging="360"/>
      </w:pPr>
      <w:rPr>
        <w:rFonts w:ascii="Courier New" w:hAnsi="Courier New" w:hint="default"/>
      </w:rPr>
    </w:lvl>
    <w:lvl w:ilvl="5" w:tplc="F8A2EB64">
      <w:start w:val="1"/>
      <w:numFmt w:val="bullet"/>
      <w:lvlText w:val=""/>
      <w:lvlJc w:val="left"/>
      <w:pPr>
        <w:ind w:left="4320" w:hanging="360"/>
      </w:pPr>
      <w:rPr>
        <w:rFonts w:ascii="Wingdings" w:hAnsi="Wingdings" w:hint="default"/>
      </w:rPr>
    </w:lvl>
    <w:lvl w:ilvl="6" w:tplc="0DBC440E">
      <w:start w:val="1"/>
      <w:numFmt w:val="bullet"/>
      <w:lvlText w:val=""/>
      <w:lvlJc w:val="left"/>
      <w:pPr>
        <w:ind w:left="5040" w:hanging="360"/>
      </w:pPr>
      <w:rPr>
        <w:rFonts w:ascii="Symbol" w:hAnsi="Symbol" w:hint="default"/>
      </w:rPr>
    </w:lvl>
    <w:lvl w:ilvl="7" w:tplc="20E2D036">
      <w:start w:val="1"/>
      <w:numFmt w:val="bullet"/>
      <w:lvlText w:val="o"/>
      <w:lvlJc w:val="left"/>
      <w:pPr>
        <w:ind w:left="5760" w:hanging="360"/>
      </w:pPr>
      <w:rPr>
        <w:rFonts w:ascii="Courier New" w:hAnsi="Courier New" w:hint="default"/>
      </w:rPr>
    </w:lvl>
    <w:lvl w:ilvl="8" w:tplc="586EC972">
      <w:start w:val="1"/>
      <w:numFmt w:val="bullet"/>
      <w:lvlText w:val=""/>
      <w:lvlJc w:val="left"/>
      <w:pPr>
        <w:ind w:left="6480" w:hanging="360"/>
      </w:pPr>
      <w:rPr>
        <w:rFonts w:ascii="Wingdings" w:hAnsi="Wingdings" w:hint="default"/>
      </w:rPr>
    </w:lvl>
  </w:abstractNum>
  <w:abstractNum w:abstractNumId="12" w15:restartNumberingAfterBreak="0">
    <w:nsid w:val="0D83725E"/>
    <w:multiLevelType w:val="hybridMultilevel"/>
    <w:tmpl w:val="FFFFFFFF"/>
    <w:lvl w:ilvl="0" w:tplc="531E06EC">
      <w:start w:val="1"/>
      <w:numFmt w:val="bullet"/>
      <w:lvlText w:val=""/>
      <w:lvlJc w:val="left"/>
      <w:pPr>
        <w:ind w:left="720" w:hanging="360"/>
      </w:pPr>
      <w:rPr>
        <w:rFonts w:ascii="Symbol" w:hAnsi="Symbol" w:hint="default"/>
      </w:rPr>
    </w:lvl>
    <w:lvl w:ilvl="1" w:tplc="04EC104E">
      <w:start w:val="1"/>
      <w:numFmt w:val="bullet"/>
      <w:lvlText w:val="o"/>
      <w:lvlJc w:val="left"/>
      <w:pPr>
        <w:ind w:left="1440" w:hanging="360"/>
      </w:pPr>
      <w:rPr>
        <w:rFonts w:ascii="Courier New" w:hAnsi="Courier New" w:hint="default"/>
      </w:rPr>
    </w:lvl>
    <w:lvl w:ilvl="2" w:tplc="0708030A">
      <w:start w:val="1"/>
      <w:numFmt w:val="bullet"/>
      <w:lvlText w:val=""/>
      <w:lvlJc w:val="left"/>
      <w:pPr>
        <w:ind w:left="2160" w:hanging="360"/>
      </w:pPr>
      <w:rPr>
        <w:rFonts w:ascii="Wingdings" w:hAnsi="Wingdings" w:hint="default"/>
      </w:rPr>
    </w:lvl>
    <w:lvl w:ilvl="3" w:tplc="F2D8E4AE">
      <w:start w:val="1"/>
      <w:numFmt w:val="bullet"/>
      <w:lvlText w:val=""/>
      <w:lvlJc w:val="left"/>
      <w:pPr>
        <w:ind w:left="2880" w:hanging="360"/>
      </w:pPr>
      <w:rPr>
        <w:rFonts w:ascii="Symbol" w:hAnsi="Symbol" w:hint="default"/>
      </w:rPr>
    </w:lvl>
    <w:lvl w:ilvl="4" w:tplc="AC4A11BC">
      <w:start w:val="1"/>
      <w:numFmt w:val="bullet"/>
      <w:lvlText w:val="o"/>
      <w:lvlJc w:val="left"/>
      <w:pPr>
        <w:ind w:left="3600" w:hanging="360"/>
      </w:pPr>
      <w:rPr>
        <w:rFonts w:ascii="Courier New" w:hAnsi="Courier New" w:hint="default"/>
      </w:rPr>
    </w:lvl>
    <w:lvl w:ilvl="5" w:tplc="B888F362">
      <w:start w:val="1"/>
      <w:numFmt w:val="bullet"/>
      <w:lvlText w:val=""/>
      <w:lvlJc w:val="left"/>
      <w:pPr>
        <w:ind w:left="4320" w:hanging="360"/>
      </w:pPr>
      <w:rPr>
        <w:rFonts w:ascii="Wingdings" w:hAnsi="Wingdings" w:hint="default"/>
      </w:rPr>
    </w:lvl>
    <w:lvl w:ilvl="6" w:tplc="988EE674">
      <w:start w:val="1"/>
      <w:numFmt w:val="bullet"/>
      <w:lvlText w:val=""/>
      <w:lvlJc w:val="left"/>
      <w:pPr>
        <w:ind w:left="5040" w:hanging="360"/>
      </w:pPr>
      <w:rPr>
        <w:rFonts w:ascii="Symbol" w:hAnsi="Symbol" w:hint="default"/>
      </w:rPr>
    </w:lvl>
    <w:lvl w:ilvl="7" w:tplc="74E878F0">
      <w:start w:val="1"/>
      <w:numFmt w:val="bullet"/>
      <w:lvlText w:val="o"/>
      <w:lvlJc w:val="left"/>
      <w:pPr>
        <w:ind w:left="5760" w:hanging="360"/>
      </w:pPr>
      <w:rPr>
        <w:rFonts w:ascii="Courier New" w:hAnsi="Courier New" w:hint="default"/>
      </w:rPr>
    </w:lvl>
    <w:lvl w:ilvl="8" w:tplc="1DDABF5C">
      <w:start w:val="1"/>
      <w:numFmt w:val="bullet"/>
      <w:lvlText w:val=""/>
      <w:lvlJc w:val="left"/>
      <w:pPr>
        <w:ind w:left="6480" w:hanging="360"/>
      </w:pPr>
      <w:rPr>
        <w:rFonts w:ascii="Wingdings" w:hAnsi="Wingdings" w:hint="default"/>
      </w:rPr>
    </w:lvl>
  </w:abstractNum>
  <w:abstractNum w:abstractNumId="13" w15:restartNumberingAfterBreak="0">
    <w:nsid w:val="172E0370"/>
    <w:multiLevelType w:val="hybridMultilevel"/>
    <w:tmpl w:val="FBAA4BD2"/>
    <w:lvl w:ilvl="0" w:tplc="3728759E">
      <w:start w:val="1"/>
      <w:numFmt w:val="bullet"/>
      <w:lvlText w:val=""/>
      <w:lvlJc w:val="left"/>
      <w:pPr>
        <w:ind w:left="720" w:hanging="360"/>
      </w:pPr>
      <w:rPr>
        <w:rFonts w:ascii="Symbol" w:hAnsi="Symbol" w:hint="default"/>
      </w:rPr>
    </w:lvl>
    <w:lvl w:ilvl="1" w:tplc="C22CC7C8">
      <w:start w:val="1"/>
      <w:numFmt w:val="bullet"/>
      <w:lvlText w:val=""/>
      <w:lvlJc w:val="left"/>
      <w:pPr>
        <w:ind w:left="720" w:hanging="360"/>
      </w:pPr>
      <w:rPr>
        <w:rFonts w:ascii="Symbol" w:hAnsi="Symbol" w:hint="default"/>
      </w:rPr>
    </w:lvl>
    <w:lvl w:ilvl="2" w:tplc="B79EBAC4" w:tentative="1">
      <w:start w:val="1"/>
      <w:numFmt w:val="bullet"/>
      <w:lvlText w:val=""/>
      <w:lvlJc w:val="left"/>
      <w:pPr>
        <w:ind w:left="2160" w:hanging="360"/>
      </w:pPr>
      <w:rPr>
        <w:rFonts w:ascii="Wingdings" w:hAnsi="Wingdings" w:hint="default"/>
      </w:rPr>
    </w:lvl>
    <w:lvl w:ilvl="3" w:tplc="A288BB3C" w:tentative="1">
      <w:start w:val="1"/>
      <w:numFmt w:val="bullet"/>
      <w:lvlText w:val=""/>
      <w:lvlJc w:val="left"/>
      <w:pPr>
        <w:ind w:left="2880" w:hanging="360"/>
      </w:pPr>
      <w:rPr>
        <w:rFonts w:ascii="Symbol" w:hAnsi="Symbol" w:hint="default"/>
      </w:rPr>
    </w:lvl>
    <w:lvl w:ilvl="4" w:tplc="75C23572" w:tentative="1">
      <w:start w:val="1"/>
      <w:numFmt w:val="bullet"/>
      <w:lvlText w:val="o"/>
      <w:lvlJc w:val="left"/>
      <w:pPr>
        <w:ind w:left="3600" w:hanging="360"/>
      </w:pPr>
      <w:rPr>
        <w:rFonts w:ascii="Courier New" w:hAnsi="Courier New" w:hint="default"/>
      </w:rPr>
    </w:lvl>
    <w:lvl w:ilvl="5" w:tplc="A1FE0B48" w:tentative="1">
      <w:start w:val="1"/>
      <w:numFmt w:val="bullet"/>
      <w:lvlText w:val=""/>
      <w:lvlJc w:val="left"/>
      <w:pPr>
        <w:ind w:left="4320" w:hanging="360"/>
      </w:pPr>
      <w:rPr>
        <w:rFonts w:ascii="Wingdings" w:hAnsi="Wingdings" w:hint="default"/>
      </w:rPr>
    </w:lvl>
    <w:lvl w:ilvl="6" w:tplc="4AC03C1C" w:tentative="1">
      <w:start w:val="1"/>
      <w:numFmt w:val="bullet"/>
      <w:lvlText w:val=""/>
      <w:lvlJc w:val="left"/>
      <w:pPr>
        <w:ind w:left="5040" w:hanging="360"/>
      </w:pPr>
      <w:rPr>
        <w:rFonts w:ascii="Symbol" w:hAnsi="Symbol" w:hint="default"/>
      </w:rPr>
    </w:lvl>
    <w:lvl w:ilvl="7" w:tplc="69F20A2E" w:tentative="1">
      <w:start w:val="1"/>
      <w:numFmt w:val="bullet"/>
      <w:lvlText w:val="o"/>
      <w:lvlJc w:val="left"/>
      <w:pPr>
        <w:ind w:left="5760" w:hanging="360"/>
      </w:pPr>
      <w:rPr>
        <w:rFonts w:ascii="Courier New" w:hAnsi="Courier New" w:hint="default"/>
      </w:rPr>
    </w:lvl>
    <w:lvl w:ilvl="8" w:tplc="FF1C7FC6" w:tentative="1">
      <w:start w:val="1"/>
      <w:numFmt w:val="bullet"/>
      <w:lvlText w:val=""/>
      <w:lvlJc w:val="left"/>
      <w:pPr>
        <w:ind w:left="6480" w:hanging="360"/>
      </w:pPr>
      <w:rPr>
        <w:rFonts w:ascii="Wingdings" w:hAnsi="Wingdings" w:hint="default"/>
      </w:rPr>
    </w:lvl>
  </w:abstractNum>
  <w:abstractNum w:abstractNumId="14" w15:restartNumberingAfterBreak="0">
    <w:nsid w:val="18C7489B"/>
    <w:multiLevelType w:val="hybridMultilevel"/>
    <w:tmpl w:val="390A9CB0"/>
    <w:lvl w:ilvl="0" w:tplc="F83EFDC6">
      <w:start w:val="1"/>
      <w:numFmt w:val="bullet"/>
      <w:lvlText w:val=""/>
      <w:lvlJc w:val="left"/>
      <w:pPr>
        <w:ind w:left="720" w:hanging="360"/>
      </w:pPr>
      <w:rPr>
        <w:rFonts w:ascii="Symbol" w:hAnsi="Symbol" w:hint="default"/>
      </w:rPr>
    </w:lvl>
    <w:lvl w:ilvl="1" w:tplc="4B1865B4" w:tentative="1">
      <w:start w:val="1"/>
      <w:numFmt w:val="bullet"/>
      <w:lvlText w:val="o"/>
      <w:lvlJc w:val="left"/>
      <w:pPr>
        <w:ind w:left="1440" w:hanging="360"/>
      </w:pPr>
      <w:rPr>
        <w:rFonts w:ascii="Courier New" w:hAnsi="Courier New" w:hint="default"/>
      </w:rPr>
    </w:lvl>
    <w:lvl w:ilvl="2" w:tplc="367C8C36" w:tentative="1">
      <w:start w:val="1"/>
      <w:numFmt w:val="bullet"/>
      <w:lvlText w:val=""/>
      <w:lvlJc w:val="left"/>
      <w:pPr>
        <w:ind w:left="2160" w:hanging="360"/>
      </w:pPr>
      <w:rPr>
        <w:rFonts w:ascii="Wingdings" w:hAnsi="Wingdings" w:hint="default"/>
      </w:rPr>
    </w:lvl>
    <w:lvl w:ilvl="3" w:tplc="70306510" w:tentative="1">
      <w:start w:val="1"/>
      <w:numFmt w:val="bullet"/>
      <w:lvlText w:val=""/>
      <w:lvlJc w:val="left"/>
      <w:pPr>
        <w:ind w:left="2880" w:hanging="360"/>
      </w:pPr>
      <w:rPr>
        <w:rFonts w:ascii="Symbol" w:hAnsi="Symbol" w:hint="default"/>
      </w:rPr>
    </w:lvl>
    <w:lvl w:ilvl="4" w:tplc="AE0A5552" w:tentative="1">
      <w:start w:val="1"/>
      <w:numFmt w:val="bullet"/>
      <w:lvlText w:val="o"/>
      <w:lvlJc w:val="left"/>
      <w:pPr>
        <w:ind w:left="3600" w:hanging="360"/>
      </w:pPr>
      <w:rPr>
        <w:rFonts w:ascii="Courier New" w:hAnsi="Courier New" w:hint="default"/>
      </w:rPr>
    </w:lvl>
    <w:lvl w:ilvl="5" w:tplc="C3C2843A" w:tentative="1">
      <w:start w:val="1"/>
      <w:numFmt w:val="bullet"/>
      <w:lvlText w:val=""/>
      <w:lvlJc w:val="left"/>
      <w:pPr>
        <w:ind w:left="4320" w:hanging="360"/>
      </w:pPr>
      <w:rPr>
        <w:rFonts w:ascii="Wingdings" w:hAnsi="Wingdings" w:hint="default"/>
      </w:rPr>
    </w:lvl>
    <w:lvl w:ilvl="6" w:tplc="3B4A0518" w:tentative="1">
      <w:start w:val="1"/>
      <w:numFmt w:val="bullet"/>
      <w:lvlText w:val=""/>
      <w:lvlJc w:val="left"/>
      <w:pPr>
        <w:ind w:left="5040" w:hanging="360"/>
      </w:pPr>
      <w:rPr>
        <w:rFonts w:ascii="Symbol" w:hAnsi="Symbol" w:hint="default"/>
      </w:rPr>
    </w:lvl>
    <w:lvl w:ilvl="7" w:tplc="AD144418" w:tentative="1">
      <w:start w:val="1"/>
      <w:numFmt w:val="bullet"/>
      <w:lvlText w:val="o"/>
      <w:lvlJc w:val="left"/>
      <w:pPr>
        <w:ind w:left="5760" w:hanging="360"/>
      </w:pPr>
      <w:rPr>
        <w:rFonts w:ascii="Courier New" w:hAnsi="Courier New" w:hint="default"/>
      </w:rPr>
    </w:lvl>
    <w:lvl w:ilvl="8" w:tplc="E3DE7FA6" w:tentative="1">
      <w:start w:val="1"/>
      <w:numFmt w:val="bullet"/>
      <w:lvlText w:val=""/>
      <w:lvlJc w:val="left"/>
      <w:pPr>
        <w:ind w:left="6480" w:hanging="360"/>
      </w:pPr>
      <w:rPr>
        <w:rFonts w:ascii="Wingdings" w:hAnsi="Wingdings" w:hint="default"/>
      </w:rPr>
    </w:lvl>
  </w:abstractNum>
  <w:abstractNum w:abstractNumId="15" w15:restartNumberingAfterBreak="0">
    <w:nsid w:val="1922597C"/>
    <w:multiLevelType w:val="hybridMultilevel"/>
    <w:tmpl w:val="E30A8F32"/>
    <w:lvl w:ilvl="0" w:tplc="1584E8EC">
      <w:start w:val="1"/>
      <w:numFmt w:val="bullet"/>
      <w:lvlText w:val=""/>
      <w:lvlJc w:val="left"/>
      <w:pPr>
        <w:ind w:left="720" w:hanging="360"/>
      </w:pPr>
      <w:rPr>
        <w:rFonts w:ascii="Symbol" w:hAnsi="Symbol" w:hint="default"/>
      </w:rPr>
    </w:lvl>
    <w:lvl w:ilvl="1" w:tplc="46160808">
      <w:numFmt w:val="bullet"/>
      <w:lvlText w:val="-"/>
      <w:lvlJc w:val="left"/>
      <w:pPr>
        <w:ind w:left="1440" w:hanging="360"/>
      </w:pPr>
      <w:rPr>
        <w:rFonts w:ascii="Times New Roman" w:hAnsi="Times New Roman" w:hint="default"/>
      </w:rPr>
    </w:lvl>
    <w:lvl w:ilvl="2" w:tplc="53F2F52C" w:tentative="1">
      <w:start w:val="1"/>
      <w:numFmt w:val="bullet"/>
      <w:lvlText w:val=""/>
      <w:lvlJc w:val="left"/>
      <w:pPr>
        <w:ind w:left="2160" w:hanging="360"/>
      </w:pPr>
      <w:rPr>
        <w:rFonts w:ascii="Wingdings" w:hAnsi="Wingdings" w:hint="default"/>
      </w:rPr>
    </w:lvl>
    <w:lvl w:ilvl="3" w:tplc="38381EA8" w:tentative="1">
      <w:start w:val="1"/>
      <w:numFmt w:val="bullet"/>
      <w:lvlText w:val=""/>
      <w:lvlJc w:val="left"/>
      <w:pPr>
        <w:ind w:left="2880" w:hanging="360"/>
      </w:pPr>
      <w:rPr>
        <w:rFonts w:ascii="Symbol" w:hAnsi="Symbol" w:hint="default"/>
      </w:rPr>
    </w:lvl>
    <w:lvl w:ilvl="4" w:tplc="5E2C529A" w:tentative="1">
      <w:start w:val="1"/>
      <w:numFmt w:val="bullet"/>
      <w:lvlText w:val="o"/>
      <w:lvlJc w:val="left"/>
      <w:pPr>
        <w:ind w:left="3600" w:hanging="360"/>
      </w:pPr>
      <w:rPr>
        <w:rFonts w:ascii="Courier New" w:hAnsi="Courier New" w:hint="default"/>
      </w:rPr>
    </w:lvl>
    <w:lvl w:ilvl="5" w:tplc="3AE26B14" w:tentative="1">
      <w:start w:val="1"/>
      <w:numFmt w:val="bullet"/>
      <w:lvlText w:val=""/>
      <w:lvlJc w:val="left"/>
      <w:pPr>
        <w:ind w:left="4320" w:hanging="360"/>
      </w:pPr>
      <w:rPr>
        <w:rFonts w:ascii="Wingdings" w:hAnsi="Wingdings" w:hint="default"/>
      </w:rPr>
    </w:lvl>
    <w:lvl w:ilvl="6" w:tplc="624A0C36" w:tentative="1">
      <w:start w:val="1"/>
      <w:numFmt w:val="bullet"/>
      <w:lvlText w:val=""/>
      <w:lvlJc w:val="left"/>
      <w:pPr>
        <w:ind w:left="5040" w:hanging="360"/>
      </w:pPr>
      <w:rPr>
        <w:rFonts w:ascii="Symbol" w:hAnsi="Symbol" w:hint="default"/>
      </w:rPr>
    </w:lvl>
    <w:lvl w:ilvl="7" w:tplc="C2804CE4" w:tentative="1">
      <w:start w:val="1"/>
      <w:numFmt w:val="bullet"/>
      <w:lvlText w:val="o"/>
      <w:lvlJc w:val="left"/>
      <w:pPr>
        <w:ind w:left="5760" w:hanging="360"/>
      </w:pPr>
      <w:rPr>
        <w:rFonts w:ascii="Courier New" w:hAnsi="Courier New" w:hint="default"/>
      </w:rPr>
    </w:lvl>
    <w:lvl w:ilvl="8" w:tplc="2EC4A0E8" w:tentative="1">
      <w:start w:val="1"/>
      <w:numFmt w:val="bullet"/>
      <w:lvlText w:val=""/>
      <w:lvlJc w:val="left"/>
      <w:pPr>
        <w:ind w:left="6480" w:hanging="360"/>
      </w:pPr>
      <w:rPr>
        <w:rFonts w:ascii="Wingdings" w:hAnsi="Wingdings" w:hint="default"/>
      </w:rPr>
    </w:lvl>
  </w:abstractNum>
  <w:abstractNum w:abstractNumId="16" w15:restartNumberingAfterBreak="0">
    <w:nsid w:val="19714390"/>
    <w:multiLevelType w:val="hybridMultilevel"/>
    <w:tmpl w:val="17740D8C"/>
    <w:lvl w:ilvl="0" w:tplc="A3184102">
      <w:start w:val="1"/>
      <w:numFmt w:val="bullet"/>
      <w:lvlText w:val=""/>
      <w:lvlJc w:val="left"/>
      <w:pPr>
        <w:ind w:left="720" w:hanging="360"/>
      </w:pPr>
      <w:rPr>
        <w:rFonts w:ascii="Symbol" w:hAnsi="Symbol" w:hint="default"/>
      </w:rPr>
    </w:lvl>
    <w:lvl w:ilvl="1" w:tplc="3F46BE08">
      <w:start w:val="1"/>
      <w:numFmt w:val="bullet"/>
      <w:lvlText w:val="o"/>
      <w:lvlJc w:val="left"/>
      <w:pPr>
        <w:ind w:left="1440" w:hanging="360"/>
      </w:pPr>
      <w:rPr>
        <w:rFonts w:ascii="Courier New" w:hAnsi="Courier New" w:hint="default"/>
      </w:rPr>
    </w:lvl>
    <w:lvl w:ilvl="2" w:tplc="B94626A8" w:tentative="1">
      <w:start w:val="1"/>
      <w:numFmt w:val="bullet"/>
      <w:lvlText w:val=""/>
      <w:lvlJc w:val="left"/>
      <w:pPr>
        <w:ind w:left="2160" w:hanging="360"/>
      </w:pPr>
      <w:rPr>
        <w:rFonts w:ascii="Wingdings" w:hAnsi="Wingdings" w:hint="default"/>
      </w:rPr>
    </w:lvl>
    <w:lvl w:ilvl="3" w:tplc="800E19CE" w:tentative="1">
      <w:start w:val="1"/>
      <w:numFmt w:val="bullet"/>
      <w:lvlText w:val=""/>
      <w:lvlJc w:val="left"/>
      <w:pPr>
        <w:ind w:left="2880" w:hanging="360"/>
      </w:pPr>
      <w:rPr>
        <w:rFonts w:ascii="Symbol" w:hAnsi="Symbol" w:hint="default"/>
      </w:rPr>
    </w:lvl>
    <w:lvl w:ilvl="4" w:tplc="67A82D80" w:tentative="1">
      <w:start w:val="1"/>
      <w:numFmt w:val="bullet"/>
      <w:lvlText w:val="o"/>
      <w:lvlJc w:val="left"/>
      <w:pPr>
        <w:ind w:left="3600" w:hanging="360"/>
      </w:pPr>
      <w:rPr>
        <w:rFonts w:ascii="Courier New" w:hAnsi="Courier New" w:hint="default"/>
      </w:rPr>
    </w:lvl>
    <w:lvl w:ilvl="5" w:tplc="F58E0EDC" w:tentative="1">
      <w:start w:val="1"/>
      <w:numFmt w:val="bullet"/>
      <w:lvlText w:val=""/>
      <w:lvlJc w:val="left"/>
      <w:pPr>
        <w:ind w:left="4320" w:hanging="360"/>
      </w:pPr>
      <w:rPr>
        <w:rFonts w:ascii="Wingdings" w:hAnsi="Wingdings" w:hint="default"/>
      </w:rPr>
    </w:lvl>
    <w:lvl w:ilvl="6" w:tplc="50C409B8" w:tentative="1">
      <w:start w:val="1"/>
      <w:numFmt w:val="bullet"/>
      <w:lvlText w:val=""/>
      <w:lvlJc w:val="left"/>
      <w:pPr>
        <w:ind w:left="5040" w:hanging="360"/>
      </w:pPr>
      <w:rPr>
        <w:rFonts w:ascii="Symbol" w:hAnsi="Symbol" w:hint="default"/>
      </w:rPr>
    </w:lvl>
    <w:lvl w:ilvl="7" w:tplc="218EA718" w:tentative="1">
      <w:start w:val="1"/>
      <w:numFmt w:val="bullet"/>
      <w:lvlText w:val="o"/>
      <w:lvlJc w:val="left"/>
      <w:pPr>
        <w:ind w:left="5760" w:hanging="360"/>
      </w:pPr>
      <w:rPr>
        <w:rFonts w:ascii="Courier New" w:hAnsi="Courier New" w:hint="default"/>
      </w:rPr>
    </w:lvl>
    <w:lvl w:ilvl="8" w:tplc="CF6625A2" w:tentative="1">
      <w:start w:val="1"/>
      <w:numFmt w:val="bullet"/>
      <w:lvlText w:val=""/>
      <w:lvlJc w:val="left"/>
      <w:pPr>
        <w:ind w:left="6480" w:hanging="360"/>
      </w:pPr>
      <w:rPr>
        <w:rFonts w:ascii="Wingdings" w:hAnsi="Wingdings" w:hint="default"/>
      </w:rPr>
    </w:lvl>
  </w:abstractNum>
  <w:abstractNum w:abstractNumId="17" w15:restartNumberingAfterBreak="0">
    <w:nsid w:val="1A499763"/>
    <w:multiLevelType w:val="hybridMultilevel"/>
    <w:tmpl w:val="FFFFFFFF"/>
    <w:lvl w:ilvl="0" w:tplc="0D526CCE">
      <w:start w:val="1"/>
      <w:numFmt w:val="bullet"/>
      <w:lvlText w:val=""/>
      <w:lvlJc w:val="left"/>
      <w:pPr>
        <w:ind w:left="720" w:hanging="360"/>
      </w:pPr>
      <w:rPr>
        <w:rFonts w:ascii="Symbol" w:hAnsi="Symbol" w:hint="default"/>
      </w:rPr>
    </w:lvl>
    <w:lvl w:ilvl="1" w:tplc="8C787040">
      <w:start w:val="1"/>
      <w:numFmt w:val="bullet"/>
      <w:lvlText w:val="o"/>
      <w:lvlJc w:val="left"/>
      <w:pPr>
        <w:ind w:left="1440" w:hanging="360"/>
      </w:pPr>
      <w:rPr>
        <w:rFonts w:ascii="Courier New" w:hAnsi="Courier New" w:hint="default"/>
      </w:rPr>
    </w:lvl>
    <w:lvl w:ilvl="2" w:tplc="D85E1B48">
      <w:start w:val="1"/>
      <w:numFmt w:val="bullet"/>
      <w:lvlText w:val=""/>
      <w:lvlJc w:val="left"/>
      <w:pPr>
        <w:ind w:left="2160" w:hanging="360"/>
      </w:pPr>
      <w:rPr>
        <w:rFonts w:ascii="Wingdings" w:hAnsi="Wingdings" w:hint="default"/>
      </w:rPr>
    </w:lvl>
    <w:lvl w:ilvl="3" w:tplc="F0987BFA">
      <w:start w:val="1"/>
      <w:numFmt w:val="bullet"/>
      <w:lvlText w:val=""/>
      <w:lvlJc w:val="left"/>
      <w:pPr>
        <w:ind w:left="2880" w:hanging="360"/>
      </w:pPr>
      <w:rPr>
        <w:rFonts w:ascii="Symbol" w:hAnsi="Symbol" w:hint="default"/>
      </w:rPr>
    </w:lvl>
    <w:lvl w:ilvl="4" w:tplc="BD748BE2">
      <w:start w:val="1"/>
      <w:numFmt w:val="bullet"/>
      <w:lvlText w:val="o"/>
      <w:lvlJc w:val="left"/>
      <w:pPr>
        <w:ind w:left="3600" w:hanging="360"/>
      </w:pPr>
      <w:rPr>
        <w:rFonts w:ascii="Courier New" w:hAnsi="Courier New" w:hint="default"/>
      </w:rPr>
    </w:lvl>
    <w:lvl w:ilvl="5" w:tplc="C1DC99F6">
      <w:start w:val="1"/>
      <w:numFmt w:val="bullet"/>
      <w:lvlText w:val=""/>
      <w:lvlJc w:val="left"/>
      <w:pPr>
        <w:ind w:left="4320" w:hanging="360"/>
      </w:pPr>
      <w:rPr>
        <w:rFonts w:ascii="Wingdings" w:hAnsi="Wingdings" w:hint="default"/>
      </w:rPr>
    </w:lvl>
    <w:lvl w:ilvl="6" w:tplc="F0CED6FC">
      <w:start w:val="1"/>
      <w:numFmt w:val="bullet"/>
      <w:lvlText w:val=""/>
      <w:lvlJc w:val="left"/>
      <w:pPr>
        <w:ind w:left="5040" w:hanging="360"/>
      </w:pPr>
      <w:rPr>
        <w:rFonts w:ascii="Symbol" w:hAnsi="Symbol" w:hint="default"/>
      </w:rPr>
    </w:lvl>
    <w:lvl w:ilvl="7" w:tplc="448E6FFE">
      <w:start w:val="1"/>
      <w:numFmt w:val="bullet"/>
      <w:lvlText w:val="o"/>
      <w:lvlJc w:val="left"/>
      <w:pPr>
        <w:ind w:left="5760" w:hanging="360"/>
      </w:pPr>
      <w:rPr>
        <w:rFonts w:ascii="Courier New" w:hAnsi="Courier New" w:hint="default"/>
      </w:rPr>
    </w:lvl>
    <w:lvl w:ilvl="8" w:tplc="F25C4D22">
      <w:start w:val="1"/>
      <w:numFmt w:val="bullet"/>
      <w:lvlText w:val=""/>
      <w:lvlJc w:val="left"/>
      <w:pPr>
        <w:ind w:left="6480" w:hanging="360"/>
      </w:pPr>
      <w:rPr>
        <w:rFonts w:ascii="Wingdings" w:hAnsi="Wingdings" w:hint="default"/>
      </w:rPr>
    </w:lvl>
  </w:abstractNum>
  <w:abstractNum w:abstractNumId="18" w15:restartNumberingAfterBreak="0">
    <w:nsid w:val="1B7B7F1C"/>
    <w:multiLevelType w:val="hybridMultilevel"/>
    <w:tmpl w:val="49DE4B82"/>
    <w:lvl w:ilvl="0" w:tplc="2340D926">
      <w:start w:val="1"/>
      <w:numFmt w:val="bullet"/>
      <w:lvlText w:val=""/>
      <w:lvlJc w:val="left"/>
      <w:pPr>
        <w:ind w:left="720" w:hanging="360"/>
      </w:pPr>
      <w:rPr>
        <w:rFonts w:ascii="Symbol" w:hAnsi="Symbol" w:hint="default"/>
      </w:rPr>
    </w:lvl>
    <w:lvl w:ilvl="1" w:tplc="23E0C8C2">
      <w:start w:val="1"/>
      <w:numFmt w:val="bullet"/>
      <w:lvlText w:val=""/>
      <w:lvlJc w:val="left"/>
      <w:pPr>
        <w:ind w:left="720" w:hanging="360"/>
      </w:pPr>
      <w:rPr>
        <w:rFonts w:ascii="Symbol" w:hAnsi="Symbol" w:hint="default"/>
      </w:rPr>
    </w:lvl>
    <w:lvl w:ilvl="2" w:tplc="42F4205A" w:tentative="1">
      <w:start w:val="1"/>
      <w:numFmt w:val="bullet"/>
      <w:lvlText w:val=""/>
      <w:lvlJc w:val="left"/>
      <w:pPr>
        <w:ind w:left="2160" w:hanging="360"/>
      </w:pPr>
      <w:rPr>
        <w:rFonts w:ascii="Wingdings" w:hAnsi="Wingdings" w:hint="default"/>
      </w:rPr>
    </w:lvl>
    <w:lvl w:ilvl="3" w:tplc="74BCDC36" w:tentative="1">
      <w:start w:val="1"/>
      <w:numFmt w:val="bullet"/>
      <w:lvlText w:val=""/>
      <w:lvlJc w:val="left"/>
      <w:pPr>
        <w:ind w:left="2880" w:hanging="360"/>
      </w:pPr>
      <w:rPr>
        <w:rFonts w:ascii="Symbol" w:hAnsi="Symbol" w:hint="default"/>
      </w:rPr>
    </w:lvl>
    <w:lvl w:ilvl="4" w:tplc="B336B83C" w:tentative="1">
      <w:start w:val="1"/>
      <w:numFmt w:val="bullet"/>
      <w:lvlText w:val="o"/>
      <w:lvlJc w:val="left"/>
      <w:pPr>
        <w:ind w:left="3600" w:hanging="360"/>
      </w:pPr>
      <w:rPr>
        <w:rFonts w:ascii="Courier New" w:hAnsi="Courier New" w:hint="default"/>
      </w:rPr>
    </w:lvl>
    <w:lvl w:ilvl="5" w:tplc="48F68904" w:tentative="1">
      <w:start w:val="1"/>
      <w:numFmt w:val="bullet"/>
      <w:lvlText w:val=""/>
      <w:lvlJc w:val="left"/>
      <w:pPr>
        <w:ind w:left="4320" w:hanging="360"/>
      </w:pPr>
      <w:rPr>
        <w:rFonts w:ascii="Wingdings" w:hAnsi="Wingdings" w:hint="default"/>
      </w:rPr>
    </w:lvl>
    <w:lvl w:ilvl="6" w:tplc="C3A66626" w:tentative="1">
      <w:start w:val="1"/>
      <w:numFmt w:val="bullet"/>
      <w:lvlText w:val=""/>
      <w:lvlJc w:val="left"/>
      <w:pPr>
        <w:ind w:left="5040" w:hanging="360"/>
      </w:pPr>
      <w:rPr>
        <w:rFonts w:ascii="Symbol" w:hAnsi="Symbol" w:hint="default"/>
      </w:rPr>
    </w:lvl>
    <w:lvl w:ilvl="7" w:tplc="1A1C03C4" w:tentative="1">
      <w:start w:val="1"/>
      <w:numFmt w:val="bullet"/>
      <w:lvlText w:val="o"/>
      <w:lvlJc w:val="left"/>
      <w:pPr>
        <w:ind w:left="5760" w:hanging="360"/>
      </w:pPr>
      <w:rPr>
        <w:rFonts w:ascii="Courier New" w:hAnsi="Courier New" w:hint="default"/>
      </w:rPr>
    </w:lvl>
    <w:lvl w:ilvl="8" w:tplc="AF889FCE" w:tentative="1">
      <w:start w:val="1"/>
      <w:numFmt w:val="bullet"/>
      <w:lvlText w:val=""/>
      <w:lvlJc w:val="left"/>
      <w:pPr>
        <w:ind w:left="6480" w:hanging="360"/>
      </w:pPr>
      <w:rPr>
        <w:rFonts w:ascii="Wingdings" w:hAnsi="Wingdings" w:hint="default"/>
      </w:rPr>
    </w:lvl>
  </w:abstractNum>
  <w:abstractNum w:abstractNumId="19" w15:restartNumberingAfterBreak="0">
    <w:nsid w:val="1BD73562"/>
    <w:multiLevelType w:val="hybridMultilevel"/>
    <w:tmpl w:val="6B4EFEE8"/>
    <w:lvl w:ilvl="0" w:tplc="8F2ACE76">
      <w:start w:val="1"/>
      <w:numFmt w:val="bullet"/>
      <w:lvlText w:val=""/>
      <w:lvlJc w:val="left"/>
      <w:pPr>
        <w:ind w:left="720" w:hanging="360"/>
      </w:pPr>
      <w:rPr>
        <w:rFonts w:ascii="Symbol" w:hAnsi="Symbol" w:hint="default"/>
      </w:rPr>
    </w:lvl>
    <w:lvl w:ilvl="1" w:tplc="13D8BB96" w:tentative="1">
      <w:start w:val="1"/>
      <w:numFmt w:val="bullet"/>
      <w:lvlText w:val="o"/>
      <w:lvlJc w:val="left"/>
      <w:pPr>
        <w:ind w:left="1440" w:hanging="360"/>
      </w:pPr>
      <w:rPr>
        <w:rFonts w:ascii="Courier New" w:hAnsi="Courier New" w:hint="default"/>
      </w:rPr>
    </w:lvl>
    <w:lvl w:ilvl="2" w:tplc="12AC8DC0" w:tentative="1">
      <w:start w:val="1"/>
      <w:numFmt w:val="bullet"/>
      <w:lvlText w:val=""/>
      <w:lvlJc w:val="left"/>
      <w:pPr>
        <w:ind w:left="2160" w:hanging="360"/>
      </w:pPr>
      <w:rPr>
        <w:rFonts w:ascii="Wingdings" w:hAnsi="Wingdings" w:hint="default"/>
      </w:rPr>
    </w:lvl>
    <w:lvl w:ilvl="3" w:tplc="AB0A1548" w:tentative="1">
      <w:start w:val="1"/>
      <w:numFmt w:val="bullet"/>
      <w:lvlText w:val=""/>
      <w:lvlJc w:val="left"/>
      <w:pPr>
        <w:ind w:left="2880" w:hanging="360"/>
      </w:pPr>
      <w:rPr>
        <w:rFonts w:ascii="Symbol" w:hAnsi="Symbol" w:hint="default"/>
      </w:rPr>
    </w:lvl>
    <w:lvl w:ilvl="4" w:tplc="F216B884" w:tentative="1">
      <w:start w:val="1"/>
      <w:numFmt w:val="bullet"/>
      <w:lvlText w:val="o"/>
      <w:lvlJc w:val="left"/>
      <w:pPr>
        <w:ind w:left="3600" w:hanging="360"/>
      </w:pPr>
      <w:rPr>
        <w:rFonts w:ascii="Courier New" w:hAnsi="Courier New" w:hint="default"/>
      </w:rPr>
    </w:lvl>
    <w:lvl w:ilvl="5" w:tplc="35A69C96" w:tentative="1">
      <w:start w:val="1"/>
      <w:numFmt w:val="bullet"/>
      <w:lvlText w:val=""/>
      <w:lvlJc w:val="left"/>
      <w:pPr>
        <w:ind w:left="4320" w:hanging="360"/>
      </w:pPr>
      <w:rPr>
        <w:rFonts w:ascii="Wingdings" w:hAnsi="Wingdings" w:hint="default"/>
      </w:rPr>
    </w:lvl>
    <w:lvl w:ilvl="6" w:tplc="9844FB64" w:tentative="1">
      <w:start w:val="1"/>
      <w:numFmt w:val="bullet"/>
      <w:lvlText w:val=""/>
      <w:lvlJc w:val="left"/>
      <w:pPr>
        <w:ind w:left="5040" w:hanging="360"/>
      </w:pPr>
      <w:rPr>
        <w:rFonts w:ascii="Symbol" w:hAnsi="Symbol" w:hint="default"/>
      </w:rPr>
    </w:lvl>
    <w:lvl w:ilvl="7" w:tplc="B7F25686" w:tentative="1">
      <w:start w:val="1"/>
      <w:numFmt w:val="bullet"/>
      <w:lvlText w:val="o"/>
      <w:lvlJc w:val="left"/>
      <w:pPr>
        <w:ind w:left="5760" w:hanging="360"/>
      </w:pPr>
      <w:rPr>
        <w:rFonts w:ascii="Courier New" w:hAnsi="Courier New" w:hint="default"/>
      </w:rPr>
    </w:lvl>
    <w:lvl w:ilvl="8" w:tplc="E87A2B1E" w:tentative="1">
      <w:start w:val="1"/>
      <w:numFmt w:val="bullet"/>
      <w:lvlText w:val=""/>
      <w:lvlJc w:val="left"/>
      <w:pPr>
        <w:ind w:left="6480" w:hanging="360"/>
      </w:pPr>
      <w:rPr>
        <w:rFonts w:ascii="Wingdings" w:hAnsi="Wingdings" w:hint="default"/>
      </w:rPr>
    </w:lvl>
  </w:abstractNum>
  <w:abstractNum w:abstractNumId="20" w15:restartNumberingAfterBreak="0">
    <w:nsid w:val="1C5D5D7E"/>
    <w:multiLevelType w:val="hybridMultilevel"/>
    <w:tmpl w:val="93385232"/>
    <w:lvl w:ilvl="0" w:tplc="FF3E98E2">
      <w:start w:val="1"/>
      <w:numFmt w:val="bullet"/>
      <w:lvlText w:val=""/>
      <w:lvlJc w:val="left"/>
      <w:pPr>
        <w:ind w:left="720" w:hanging="360"/>
      </w:pPr>
      <w:rPr>
        <w:rFonts w:ascii="Symbol" w:hAnsi="Symbol" w:hint="default"/>
      </w:rPr>
    </w:lvl>
    <w:lvl w:ilvl="1" w:tplc="BFC8EBDE">
      <w:start w:val="1"/>
      <w:numFmt w:val="bullet"/>
      <w:lvlText w:val=""/>
      <w:lvlJc w:val="left"/>
      <w:pPr>
        <w:ind w:left="720" w:hanging="360"/>
      </w:pPr>
      <w:rPr>
        <w:rFonts w:ascii="Symbol" w:hAnsi="Symbol" w:hint="default"/>
      </w:rPr>
    </w:lvl>
    <w:lvl w:ilvl="2" w:tplc="5D02A470" w:tentative="1">
      <w:start w:val="1"/>
      <w:numFmt w:val="bullet"/>
      <w:lvlText w:val=""/>
      <w:lvlJc w:val="left"/>
      <w:pPr>
        <w:ind w:left="2160" w:hanging="360"/>
      </w:pPr>
      <w:rPr>
        <w:rFonts w:ascii="Wingdings" w:hAnsi="Wingdings" w:hint="default"/>
      </w:rPr>
    </w:lvl>
    <w:lvl w:ilvl="3" w:tplc="FFE81D72" w:tentative="1">
      <w:start w:val="1"/>
      <w:numFmt w:val="bullet"/>
      <w:lvlText w:val=""/>
      <w:lvlJc w:val="left"/>
      <w:pPr>
        <w:ind w:left="2880" w:hanging="360"/>
      </w:pPr>
      <w:rPr>
        <w:rFonts w:ascii="Symbol" w:hAnsi="Symbol" w:hint="default"/>
      </w:rPr>
    </w:lvl>
    <w:lvl w:ilvl="4" w:tplc="DE840D60" w:tentative="1">
      <w:start w:val="1"/>
      <w:numFmt w:val="bullet"/>
      <w:lvlText w:val="o"/>
      <w:lvlJc w:val="left"/>
      <w:pPr>
        <w:ind w:left="3600" w:hanging="360"/>
      </w:pPr>
      <w:rPr>
        <w:rFonts w:ascii="Courier New" w:hAnsi="Courier New" w:hint="default"/>
      </w:rPr>
    </w:lvl>
    <w:lvl w:ilvl="5" w:tplc="9C5ACBEA" w:tentative="1">
      <w:start w:val="1"/>
      <w:numFmt w:val="bullet"/>
      <w:lvlText w:val=""/>
      <w:lvlJc w:val="left"/>
      <w:pPr>
        <w:ind w:left="4320" w:hanging="360"/>
      </w:pPr>
      <w:rPr>
        <w:rFonts w:ascii="Wingdings" w:hAnsi="Wingdings" w:hint="default"/>
      </w:rPr>
    </w:lvl>
    <w:lvl w:ilvl="6" w:tplc="60D8ABD0" w:tentative="1">
      <w:start w:val="1"/>
      <w:numFmt w:val="bullet"/>
      <w:lvlText w:val=""/>
      <w:lvlJc w:val="left"/>
      <w:pPr>
        <w:ind w:left="5040" w:hanging="360"/>
      </w:pPr>
      <w:rPr>
        <w:rFonts w:ascii="Symbol" w:hAnsi="Symbol" w:hint="default"/>
      </w:rPr>
    </w:lvl>
    <w:lvl w:ilvl="7" w:tplc="C6820B04" w:tentative="1">
      <w:start w:val="1"/>
      <w:numFmt w:val="bullet"/>
      <w:lvlText w:val="o"/>
      <w:lvlJc w:val="left"/>
      <w:pPr>
        <w:ind w:left="5760" w:hanging="360"/>
      </w:pPr>
      <w:rPr>
        <w:rFonts w:ascii="Courier New" w:hAnsi="Courier New" w:hint="default"/>
      </w:rPr>
    </w:lvl>
    <w:lvl w:ilvl="8" w:tplc="0B540540" w:tentative="1">
      <w:start w:val="1"/>
      <w:numFmt w:val="bullet"/>
      <w:lvlText w:val=""/>
      <w:lvlJc w:val="left"/>
      <w:pPr>
        <w:ind w:left="6480" w:hanging="360"/>
      </w:pPr>
      <w:rPr>
        <w:rFonts w:ascii="Wingdings" w:hAnsi="Wingdings" w:hint="default"/>
      </w:rPr>
    </w:lvl>
  </w:abstractNum>
  <w:abstractNum w:abstractNumId="21" w15:restartNumberingAfterBreak="0">
    <w:nsid w:val="1C76856B"/>
    <w:multiLevelType w:val="hybridMultilevel"/>
    <w:tmpl w:val="FFFFFFFF"/>
    <w:lvl w:ilvl="0" w:tplc="14DA38B8">
      <w:start w:val="1"/>
      <w:numFmt w:val="decimal"/>
      <w:lvlText w:val="%1."/>
      <w:lvlJc w:val="left"/>
      <w:pPr>
        <w:ind w:left="720" w:hanging="360"/>
      </w:pPr>
    </w:lvl>
    <w:lvl w:ilvl="1" w:tplc="359ADD6A">
      <w:start w:val="1"/>
      <w:numFmt w:val="lowerLetter"/>
      <w:lvlText w:val="%2."/>
      <w:lvlJc w:val="left"/>
      <w:pPr>
        <w:ind w:left="1440" w:hanging="360"/>
      </w:pPr>
    </w:lvl>
    <w:lvl w:ilvl="2" w:tplc="DC9A905E">
      <w:start w:val="1"/>
      <w:numFmt w:val="lowerRoman"/>
      <w:lvlText w:val="%3."/>
      <w:lvlJc w:val="right"/>
      <w:pPr>
        <w:ind w:left="2160" w:hanging="180"/>
      </w:pPr>
    </w:lvl>
    <w:lvl w:ilvl="3" w:tplc="04C40B9E">
      <w:start w:val="1"/>
      <w:numFmt w:val="decimal"/>
      <w:lvlText w:val="%4."/>
      <w:lvlJc w:val="left"/>
      <w:pPr>
        <w:ind w:left="2880" w:hanging="360"/>
      </w:pPr>
    </w:lvl>
    <w:lvl w:ilvl="4" w:tplc="17DA6DA0">
      <w:start w:val="1"/>
      <w:numFmt w:val="lowerLetter"/>
      <w:lvlText w:val="%5."/>
      <w:lvlJc w:val="left"/>
      <w:pPr>
        <w:ind w:left="3600" w:hanging="360"/>
      </w:pPr>
    </w:lvl>
    <w:lvl w:ilvl="5" w:tplc="178CDD0E">
      <w:start w:val="1"/>
      <w:numFmt w:val="lowerRoman"/>
      <w:lvlText w:val="%6."/>
      <w:lvlJc w:val="right"/>
      <w:pPr>
        <w:ind w:left="4320" w:hanging="180"/>
      </w:pPr>
    </w:lvl>
    <w:lvl w:ilvl="6" w:tplc="02B8BD3E">
      <w:start w:val="1"/>
      <w:numFmt w:val="decimal"/>
      <w:lvlText w:val="%7."/>
      <w:lvlJc w:val="left"/>
      <w:pPr>
        <w:ind w:left="5040" w:hanging="360"/>
      </w:pPr>
    </w:lvl>
    <w:lvl w:ilvl="7" w:tplc="8046963A">
      <w:start w:val="1"/>
      <w:numFmt w:val="lowerLetter"/>
      <w:lvlText w:val="%8."/>
      <w:lvlJc w:val="left"/>
      <w:pPr>
        <w:ind w:left="5760" w:hanging="360"/>
      </w:pPr>
    </w:lvl>
    <w:lvl w:ilvl="8" w:tplc="B59805A8">
      <w:start w:val="1"/>
      <w:numFmt w:val="lowerRoman"/>
      <w:lvlText w:val="%9."/>
      <w:lvlJc w:val="right"/>
      <w:pPr>
        <w:ind w:left="6480" w:hanging="180"/>
      </w:pPr>
    </w:lvl>
  </w:abstractNum>
  <w:abstractNum w:abstractNumId="22" w15:restartNumberingAfterBreak="0">
    <w:nsid w:val="1D994380"/>
    <w:multiLevelType w:val="hybridMultilevel"/>
    <w:tmpl w:val="FFFFFFFF"/>
    <w:lvl w:ilvl="0" w:tplc="F87A10A2">
      <w:start w:val="1"/>
      <w:numFmt w:val="bullet"/>
      <w:lvlText w:val=""/>
      <w:lvlJc w:val="left"/>
      <w:pPr>
        <w:ind w:left="720" w:hanging="360"/>
      </w:pPr>
      <w:rPr>
        <w:rFonts w:ascii="Symbol" w:hAnsi="Symbol" w:hint="default"/>
      </w:rPr>
    </w:lvl>
    <w:lvl w:ilvl="1" w:tplc="66E4D17E">
      <w:start w:val="1"/>
      <w:numFmt w:val="bullet"/>
      <w:lvlText w:val="o"/>
      <w:lvlJc w:val="left"/>
      <w:pPr>
        <w:ind w:left="1440" w:hanging="360"/>
      </w:pPr>
      <w:rPr>
        <w:rFonts w:ascii="Courier New" w:hAnsi="Courier New" w:hint="default"/>
      </w:rPr>
    </w:lvl>
    <w:lvl w:ilvl="2" w:tplc="7EF0335A">
      <w:start w:val="1"/>
      <w:numFmt w:val="bullet"/>
      <w:lvlText w:val=""/>
      <w:lvlJc w:val="left"/>
      <w:pPr>
        <w:ind w:left="2160" w:hanging="360"/>
      </w:pPr>
      <w:rPr>
        <w:rFonts w:ascii="Wingdings" w:hAnsi="Wingdings" w:hint="default"/>
      </w:rPr>
    </w:lvl>
    <w:lvl w:ilvl="3" w:tplc="5DEC843C">
      <w:start w:val="1"/>
      <w:numFmt w:val="bullet"/>
      <w:lvlText w:val=""/>
      <w:lvlJc w:val="left"/>
      <w:pPr>
        <w:ind w:left="2880" w:hanging="360"/>
      </w:pPr>
      <w:rPr>
        <w:rFonts w:ascii="Symbol" w:hAnsi="Symbol" w:hint="default"/>
      </w:rPr>
    </w:lvl>
    <w:lvl w:ilvl="4" w:tplc="5F745822">
      <w:start w:val="1"/>
      <w:numFmt w:val="bullet"/>
      <w:lvlText w:val="o"/>
      <w:lvlJc w:val="left"/>
      <w:pPr>
        <w:ind w:left="3600" w:hanging="360"/>
      </w:pPr>
      <w:rPr>
        <w:rFonts w:ascii="Courier New" w:hAnsi="Courier New" w:hint="default"/>
      </w:rPr>
    </w:lvl>
    <w:lvl w:ilvl="5" w:tplc="683C3AD6">
      <w:start w:val="1"/>
      <w:numFmt w:val="bullet"/>
      <w:lvlText w:val=""/>
      <w:lvlJc w:val="left"/>
      <w:pPr>
        <w:ind w:left="4320" w:hanging="360"/>
      </w:pPr>
      <w:rPr>
        <w:rFonts w:ascii="Wingdings" w:hAnsi="Wingdings" w:hint="default"/>
      </w:rPr>
    </w:lvl>
    <w:lvl w:ilvl="6" w:tplc="7FAECD9C">
      <w:start w:val="1"/>
      <w:numFmt w:val="bullet"/>
      <w:lvlText w:val=""/>
      <w:lvlJc w:val="left"/>
      <w:pPr>
        <w:ind w:left="5040" w:hanging="360"/>
      </w:pPr>
      <w:rPr>
        <w:rFonts w:ascii="Symbol" w:hAnsi="Symbol" w:hint="default"/>
      </w:rPr>
    </w:lvl>
    <w:lvl w:ilvl="7" w:tplc="908E1DDE">
      <w:start w:val="1"/>
      <w:numFmt w:val="bullet"/>
      <w:lvlText w:val="o"/>
      <w:lvlJc w:val="left"/>
      <w:pPr>
        <w:ind w:left="5760" w:hanging="360"/>
      </w:pPr>
      <w:rPr>
        <w:rFonts w:ascii="Courier New" w:hAnsi="Courier New" w:hint="default"/>
      </w:rPr>
    </w:lvl>
    <w:lvl w:ilvl="8" w:tplc="2A4AB3E0">
      <w:start w:val="1"/>
      <w:numFmt w:val="bullet"/>
      <w:lvlText w:val=""/>
      <w:lvlJc w:val="left"/>
      <w:pPr>
        <w:ind w:left="6480" w:hanging="360"/>
      </w:pPr>
      <w:rPr>
        <w:rFonts w:ascii="Wingdings" w:hAnsi="Wingdings" w:hint="default"/>
      </w:rPr>
    </w:lvl>
  </w:abstractNum>
  <w:abstractNum w:abstractNumId="23" w15:restartNumberingAfterBreak="0">
    <w:nsid w:val="20AA479E"/>
    <w:multiLevelType w:val="hybridMultilevel"/>
    <w:tmpl w:val="FFFFFFFF"/>
    <w:lvl w:ilvl="0" w:tplc="A55C67C0">
      <w:start w:val="1"/>
      <w:numFmt w:val="bullet"/>
      <w:lvlText w:val=""/>
      <w:lvlJc w:val="left"/>
      <w:pPr>
        <w:ind w:left="720" w:hanging="360"/>
      </w:pPr>
      <w:rPr>
        <w:rFonts w:ascii="Symbol" w:hAnsi="Symbol" w:hint="default"/>
      </w:rPr>
    </w:lvl>
    <w:lvl w:ilvl="1" w:tplc="A8A2FF30">
      <w:start w:val="1"/>
      <w:numFmt w:val="bullet"/>
      <w:lvlText w:val="o"/>
      <w:lvlJc w:val="left"/>
      <w:pPr>
        <w:ind w:left="1440" w:hanging="360"/>
      </w:pPr>
      <w:rPr>
        <w:rFonts w:ascii="Courier New" w:hAnsi="Courier New" w:hint="default"/>
      </w:rPr>
    </w:lvl>
    <w:lvl w:ilvl="2" w:tplc="A2A04ECC">
      <w:start w:val="1"/>
      <w:numFmt w:val="bullet"/>
      <w:lvlText w:val=""/>
      <w:lvlJc w:val="left"/>
      <w:pPr>
        <w:ind w:left="2160" w:hanging="360"/>
      </w:pPr>
      <w:rPr>
        <w:rFonts w:ascii="Wingdings" w:hAnsi="Wingdings" w:hint="default"/>
      </w:rPr>
    </w:lvl>
    <w:lvl w:ilvl="3" w:tplc="60EE2460">
      <w:start w:val="1"/>
      <w:numFmt w:val="bullet"/>
      <w:lvlText w:val=""/>
      <w:lvlJc w:val="left"/>
      <w:pPr>
        <w:ind w:left="2880" w:hanging="360"/>
      </w:pPr>
      <w:rPr>
        <w:rFonts w:ascii="Symbol" w:hAnsi="Symbol" w:hint="default"/>
      </w:rPr>
    </w:lvl>
    <w:lvl w:ilvl="4" w:tplc="BF940A3E">
      <w:start w:val="1"/>
      <w:numFmt w:val="bullet"/>
      <w:lvlText w:val="o"/>
      <w:lvlJc w:val="left"/>
      <w:pPr>
        <w:ind w:left="3600" w:hanging="360"/>
      </w:pPr>
      <w:rPr>
        <w:rFonts w:ascii="Courier New" w:hAnsi="Courier New" w:hint="default"/>
      </w:rPr>
    </w:lvl>
    <w:lvl w:ilvl="5" w:tplc="2C648760">
      <w:start w:val="1"/>
      <w:numFmt w:val="bullet"/>
      <w:lvlText w:val=""/>
      <w:lvlJc w:val="left"/>
      <w:pPr>
        <w:ind w:left="4320" w:hanging="360"/>
      </w:pPr>
      <w:rPr>
        <w:rFonts w:ascii="Wingdings" w:hAnsi="Wingdings" w:hint="default"/>
      </w:rPr>
    </w:lvl>
    <w:lvl w:ilvl="6" w:tplc="167E68BA">
      <w:start w:val="1"/>
      <w:numFmt w:val="bullet"/>
      <w:lvlText w:val=""/>
      <w:lvlJc w:val="left"/>
      <w:pPr>
        <w:ind w:left="5040" w:hanging="360"/>
      </w:pPr>
      <w:rPr>
        <w:rFonts w:ascii="Symbol" w:hAnsi="Symbol" w:hint="default"/>
      </w:rPr>
    </w:lvl>
    <w:lvl w:ilvl="7" w:tplc="3C6428C2">
      <w:start w:val="1"/>
      <w:numFmt w:val="bullet"/>
      <w:lvlText w:val="o"/>
      <w:lvlJc w:val="left"/>
      <w:pPr>
        <w:ind w:left="5760" w:hanging="360"/>
      </w:pPr>
      <w:rPr>
        <w:rFonts w:ascii="Courier New" w:hAnsi="Courier New" w:hint="default"/>
      </w:rPr>
    </w:lvl>
    <w:lvl w:ilvl="8" w:tplc="FC2E020E">
      <w:start w:val="1"/>
      <w:numFmt w:val="bullet"/>
      <w:lvlText w:val=""/>
      <w:lvlJc w:val="left"/>
      <w:pPr>
        <w:ind w:left="6480" w:hanging="360"/>
      </w:pPr>
      <w:rPr>
        <w:rFonts w:ascii="Wingdings" w:hAnsi="Wingdings" w:hint="default"/>
      </w:rPr>
    </w:lvl>
  </w:abstractNum>
  <w:abstractNum w:abstractNumId="24" w15:restartNumberingAfterBreak="0">
    <w:nsid w:val="215F5FB5"/>
    <w:multiLevelType w:val="hybridMultilevel"/>
    <w:tmpl w:val="FFFFFFFF"/>
    <w:lvl w:ilvl="0" w:tplc="14C420B4">
      <w:start w:val="1"/>
      <w:numFmt w:val="bullet"/>
      <w:lvlText w:val=""/>
      <w:lvlJc w:val="left"/>
      <w:pPr>
        <w:ind w:left="720" w:hanging="360"/>
      </w:pPr>
      <w:rPr>
        <w:rFonts w:ascii="Symbol" w:hAnsi="Symbol" w:hint="default"/>
      </w:rPr>
    </w:lvl>
    <w:lvl w:ilvl="1" w:tplc="F4061070">
      <w:start w:val="1"/>
      <w:numFmt w:val="bullet"/>
      <w:lvlText w:val="o"/>
      <w:lvlJc w:val="left"/>
      <w:pPr>
        <w:ind w:left="1440" w:hanging="360"/>
      </w:pPr>
      <w:rPr>
        <w:rFonts w:ascii="Courier New" w:hAnsi="Courier New" w:hint="default"/>
      </w:rPr>
    </w:lvl>
    <w:lvl w:ilvl="2" w:tplc="E63AD4F4">
      <w:start w:val="1"/>
      <w:numFmt w:val="bullet"/>
      <w:lvlText w:val=""/>
      <w:lvlJc w:val="left"/>
      <w:pPr>
        <w:ind w:left="2160" w:hanging="360"/>
      </w:pPr>
      <w:rPr>
        <w:rFonts w:ascii="Wingdings" w:hAnsi="Wingdings" w:hint="default"/>
      </w:rPr>
    </w:lvl>
    <w:lvl w:ilvl="3" w:tplc="3BAE04AA">
      <w:start w:val="1"/>
      <w:numFmt w:val="bullet"/>
      <w:lvlText w:val=""/>
      <w:lvlJc w:val="left"/>
      <w:pPr>
        <w:ind w:left="2880" w:hanging="360"/>
      </w:pPr>
      <w:rPr>
        <w:rFonts w:ascii="Symbol" w:hAnsi="Symbol" w:hint="default"/>
      </w:rPr>
    </w:lvl>
    <w:lvl w:ilvl="4" w:tplc="4314D020">
      <w:start w:val="1"/>
      <w:numFmt w:val="bullet"/>
      <w:lvlText w:val="o"/>
      <w:lvlJc w:val="left"/>
      <w:pPr>
        <w:ind w:left="3600" w:hanging="360"/>
      </w:pPr>
      <w:rPr>
        <w:rFonts w:ascii="Courier New" w:hAnsi="Courier New" w:hint="default"/>
      </w:rPr>
    </w:lvl>
    <w:lvl w:ilvl="5" w:tplc="F27AF5DE">
      <w:start w:val="1"/>
      <w:numFmt w:val="bullet"/>
      <w:lvlText w:val=""/>
      <w:lvlJc w:val="left"/>
      <w:pPr>
        <w:ind w:left="4320" w:hanging="360"/>
      </w:pPr>
      <w:rPr>
        <w:rFonts w:ascii="Wingdings" w:hAnsi="Wingdings" w:hint="default"/>
      </w:rPr>
    </w:lvl>
    <w:lvl w:ilvl="6" w:tplc="E1C6E5D2">
      <w:start w:val="1"/>
      <w:numFmt w:val="bullet"/>
      <w:lvlText w:val=""/>
      <w:lvlJc w:val="left"/>
      <w:pPr>
        <w:ind w:left="5040" w:hanging="360"/>
      </w:pPr>
      <w:rPr>
        <w:rFonts w:ascii="Symbol" w:hAnsi="Symbol" w:hint="default"/>
      </w:rPr>
    </w:lvl>
    <w:lvl w:ilvl="7" w:tplc="524C8CBA">
      <w:start w:val="1"/>
      <w:numFmt w:val="bullet"/>
      <w:lvlText w:val="o"/>
      <w:lvlJc w:val="left"/>
      <w:pPr>
        <w:ind w:left="5760" w:hanging="360"/>
      </w:pPr>
      <w:rPr>
        <w:rFonts w:ascii="Courier New" w:hAnsi="Courier New" w:hint="default"/>
      </w:rPr>
    </w:lvl>
    <w:lvl w:ilvl="8" w:tplc="3E7CAA18">
      <w:start w:val="1"/>
      <w:numFmt w:val="bullet"/>
      <w:lvlText w:val=""/>
      <w:lvlJc w:val="left"/>
      <w:pPr>
        <w:ind w:left="6480" w:hanging="360"/>
      </w:pPr>
      <w:rPr>
        <w:rFonts w:ascii="Wingdings" w:hAnsi="Wingdings" w:hint="default"/>
      </w:rPr>
    </w:lvl>
  </w:abstractNum>
  <w:abstractNum w:abstractNumId="25" w15:restartNumberingAfterBreak="0">
    <w:nsid w:val="21E04459"/>
    <w:multiLevelType w:val="hybridMultilevel"/>
    <w:tmpl w:val="FF02A02A"/>
    <w:lvl w:ilvl="0" w:tplc="86528946">
      <w:start w:val="1"/>
      <w:numFmt w:val="bullet"/>
      <w:lvlText w:val=""/>
      <w:lvlJc w:val="left"/>
      <w:pPr>
        <w:ind w:left="720" w:hanging="360"/>
      </w:pPr>
      <w:rPr>
        <w:rFonts w:ascii="Symbol" w:hAnsi="Symbol" w:hint="default"/>
      </w:rPr>
    </w:lvl>
    <w:lvl w:ilvl="1" w:tplc="C38A04C0">
      <w:start w:val="1"/>
      <w:numFmt w:val="bullet"/>
      <w:lvlText w:val=""/>
      <w:lvlJc w:val="left"/>
      <w:pPr>
        <w:ind w:left="720" w:hanging="360"/>
      </w:pPr>
      <w:rPr>
        <w:rFonts w:ascii="Symbol" w:hAnsi="Symbol" w:hint="default"/>
      </w:rPr>
    </w:lvl>
    <w:lvl w:ilvl="2" w:tplc="871837B8" w:tentative="1">
      <w:start w:val="1"/>
      <w:numFmt w:val="bullet"/>
      <w:lvlText w:val=""/>
      <w:lvlJc w:val="left"/>
      <w:pPr>
        <w:ind w:left="2160" w:hanging="360"/>
      </w:pPr>
      <w:rPr>
        <w:rFonts w:ascii="Wingdings" w:hAnsi="Wingdings" w:hint="default"/>
      </w:rPr>
    </w:lvl>
    <w:lvl w:ilvl="3" w:tplc="13B0B086" w:tentative="1">
      <w:start w:val="1"/>
      <w:numFmt w:val="bullet"/>
      <w:lvlText w:val=""/>
      <w:lvlJc w:val="left"/>
      <w:pPr>
        <w:ind w:left="2880" w:hanging="360"/>
      </w:pPr>
      <w:rPr>
        <w:rFonts w:ascii="Symbol" w:hAnsi="Symbol" w:hint="default"/>
      </w:rPr>
    </w:lvl>
    <w:lvl w:ilvl="4" w:tplc="853A8530" w:tentative="1">
      <w:start w:val="1"/>
      <w:numFmt w:val="bullet"/>
      <w:lvlText w:val="o"/>
      <w:lvlJc w:val="left"/>
      <w:pPr>
        <w:ind w:left="3600" w:hanging="360"/>
      </w:pPr>
      <w:rPr>
        <w:rFonts w:ascii="Courier New" w:hAnsi="Courier New" w:hint="default"/>
      </w:rPr>
    </w:lvl>
    <w:lvl w:ilvl="5" w:tplc="21B6A05A" w:tentative="1">
      <w:start w:val="1"/>
      <w:numFmt w:val="bullet"/>
      <w:lvlText w:val=""/>
      <w:lvlJc w:val="left"/>
      <w:pPr>
        <w:ind w:left="4320" w:hanging="360"/>
      </w:pPr>
      <w:rPr>
        <w:rFonts w:ascii="Wingdings" w:hAnsi="Wingdings" w:hint="default"/>
      </w:rPr>
    </w:lvl>
    <w:lvl w:ilvl="6" w:tplc="0366D9F6" w:tentative="1">
      <w:start w:val="1"/>
      <w:numFmt w:val="bullet"/>
      <w:lvlText w:val=""/>
      <w:lvlJc w:val="left"/>
      <w:pPr>
        <w:ind w:left="5040" w:hanging="360"/>
      </w:pPr>
      <w:rPr>
        <w:rFonts w:ascii="Symbol" w:hAnsi="Symbol" w:hint="default"/>
      </w:rPr>
    </w:lvl>
    <w:lvl w:ilvl="7" w:tplc="68A266D0" w:tentative="1">
      <w:start w:val="1"/>
      <w:numFmt w:val="bullet"/>
      <w:lvlText w:val="o"/>
      <w:lvlJc w:val="left"/>
      <w:pPr>
        <w:ind w:left="5760" w:hanging="360"/>
      </w:pPr>
      <w:rPr>
        <w:rFonts w:ascii="Courier New" w:hAnsi="Courier New" w:hint="default"/>
      </w:rPr>
    </w:lvl>
    <w:lvl w:ilvl="8" w:tplc="A844B1FE" w:tentative="1">
      <w:start w:val="1"/>
      <w:numFmt w:val="bullet"/>
      <w:lvlText w:val=""/>
      <w:lvlJc w:val="left"/>
      <w:pPr>
        <w:ind w:left="6480" w:hanging="360"/>
      </w:pPr>
      <w:rPr>
        <w:rFonts w:ascii="Wingdings" w:hAnsi="Wingdings" w:hint="default"/>
      </w:rPr>
    </w:lvl>
  </w:abstractNum>
  <w:abstractNum w:abstractNumId="26" w15:restartNumberingAfterBreak="0">
    <w:nsid w:val="25F142F3"/>
    <w:multiLevelType w:val="hybridMultilevel"/>
    <w:tmpl w:val="6FACB624"/>
    <w:lvl w:ilvl="0" w:tplc="38DCE1E0">
      <w:start w:val="1"/>
      <w:numFmt w:val="bullet"/>
      <w:lvlText w:val=""/>
      <w:lvlJc w:val="left"/>
      <w:pPr>
        <w:ind w:left="720" w:hanging="360"/>
      </w:pPr>
      <w:rPr>
        <w:rFonts w:ascii="Symbol" w:hAnsi="Symbol" w:hint="default"/>
      </w:rPr>
    </w:lvl>
    <w:lvl w:ilvl="1" w:tplc="0E868F3A" w:tentative="1">
      <w:start w:val="1"/>
      <w:numFmt w:val="bullet"/>
      <w:lvlText w:val="o"/>
      <w:lvlJc w:val="left"/>
      <w:pPr>
        <w:ind w:left="1440" w:hanging="360"/>
      </w:pPr>
      <w:rPr>
        <w:rFonts w:ascii="Courier New" w:hAnsi="Courier New" w:hint="default"/>
      </w:rPr>
    </w:lvl>
    <w:lvl w:ilvl="2" w:tplc="256E7992" w:tentative="1">
      <w:start w:val="1"/>
      <w:numFmt w:val="bullet"/>
      <w:lvlText w:val=""/>
      <w:lvlJc w:val="left"/>
      <w:pPr>
        <w:ind w:left="2160" w:hanging="360"/>
      </w:pPr>
      <w:rPr>
        <w:rFonts w:ascii="Wingdings" w:hAnsi="Wingdings" w:hint="default"/>
      </w:rPr>
    </w:lvl>
    <w:lvl w:ilvl="3" w:tplc="5B123C00" w:tentative="1">
      <w:start w:val="1"/>
      <w:numFmt w:val="bullet"/>
      <w:lvlText w:val=""/>
      <w:lvlJc w:val="left"/>
      <w:pPr>
        <w:ind w:left="2880" w:hanging="360"/>
      </w:pPr>
      <w:rPr>
        <w:rFonts w:ascii="Symbol" w:hAnsi="Symbol" w:hint="default"/>
      </w:rPr>
    </w:lvl>
    <w:lvl w:ilvl="4" w:tplc="4C76DF66" w:tentative="1">
      <w:start w:val="1"/>
      <w:numFmt w:val="bullet"/>
      <w:lvlText w:val="o"/>
      <w:lvlJc w:val="left"/>
      <w:pPr>
        <w:ind w:left="3600" w:hanging="360"/>
      </w:pPr>
      <w:rPr>
        <w:rFonts w:ascii="Courier New" w:hAnsi="Courier New" w:hint="default"/>
      </w:rPr>
    </w:lvl>
    <w:lvl w:ilvl="5" w:tplc="0F5232B6" w:tentative="1">
      <w:start w:val="1"/>
      <w:numFmt w:val="bullet"/>
      <w:lvlText w:val=""/>
      <w:lvlJc w:val="left"/>
      <w:pPr>
        <w:ind w:left="4320" w:hanging="360"/>
      </w:pPr>
      <w:rPr>
        <w:rFonts w:ascii="Wingdings" w:hAnsi="Wingdings" w:hint="default"/>
      </w:rPr>
    </w:lvl>
    <w:lvl w:ilvl="6" w:tplc="BCB88440" w:tentative="1">
      <w:start w:val="1"/>
      <w:numFmt w:val="bullet"/>
      <w:lvlText w:val=""/>
      <w:lvlJc w:val="left"/>
      <w:pPr>
        <w:ind w:left="5040" w:hanging="360"/>
      </w:pPr>
      <w:rPr>
        <w:rFonts w:ascii="Symbol" w:hAnsi="Symbol" w:hint="default"/>
      </w:rPr>
    </w:lvl>
    <w:lvl w:ilvl="7" w:tplc="03E6F37C" w:tentative="1">
      <w:start w:val="1"/>
      <w:numFmt w:val="bullet"/>
      <w:lvlText w:val="o"/>
      <w:lvlJc w:val="left"/>
      <w:pPr>
        <w:ind w:left="5760" w:hanging="360"/>
      </w:pPr>
      <w:rPr>
        <w:rFonts w:ascii="Courier New" w:hAnsi="Courier New" w:hint="default"/>
      </w:rPr>
    </w:lvl>
    <w:lvl w:ilvl="8" w:tplc="A462D650" w:tentative="1">
      <w:start w:val="1"/>
      <w:numFmt w:val="bullet"/>
      <w:lvlText w:val=""/>
      <w:lvlJc w:val="left"/>
      <w:pPr>
        <w:ind w:left="6480" w:hanging="360"/>
      </w:pPr>
      <w:rPr>
        <w:rFonts w:ascii="Wingdings" w:hAnsi="Wingdings" w:hint="default"/>
      </w:rPr>
    </w:lvl>
  </w:abstractNum>
  <w:abstractNum w:abstractNumId="27" w15:restartNumberingAfterBreak="0">
    <w:nsid w:val="26984F9C"/>
    <w:multiLevelType w:val="hybridMultilevel"/>
    <w:tmpl w:val="E1B22CEE"/>
    <w:lvl w:ilvl="0" w:tplc="64E88BC0">
      <w:start w:val="1"/>
      <w:numFmt w:val="bullet"/>
      <w:lvlText w:val=""/>
      <w:lvlJc w:val="left"/>
      <w:pPr>
        <w:ind w:left="720" w:hanging="360"/>
      </w:pPr>
      <w:rPr>
        <w:rFonts w:ascii="Symbol" w:hAnsi="Symbol" w:hint="default"/>
      </w:rPr>
    </w:lvl>
    <w:lvl w:ilvl="1" w:tplc="E40C60CA">
      <w:start w:val="1"/>
      <w:numFmt w:val="bullet"/>
      <w:lvlText w:val=""/>
      <w:lvlJc w:val="left"/>
      <w:pPr>
        <w:ind w:left="720" w:hanging="360"/>
      </w:pPr>
      <w:rPr>
        <w:rFonts w:ascii="Symbol" w:hAnsi="Symbol" w:hint="default"/>
      </w:rPr>
    </w:lvl>
    <w:lvl w:ilvl="2" w:tplc="9CA00FFC" w:tentative="1">
      <w:start w:val="1"/>
      <w:numFmt w:val="bullet"/>
      <w:lvlText w:val=""/>
      <w:lvlJc w:val="left"/>
      <w:pPr>
        <w:ind w:left="2160" w:hanging="360"/>
      </w:pPr>
      <w:rPr>
        <w:rFonts w:ascii="Wingdings" w:hAnsi="Wingdings" w:hint="default"/>
      </w:rPr>
    </w:lvl>
    <w:lvl w:ilvl="3" w:tplc="9AA40730" w:tentative="1">
      <w:start w:val="1"/>
      <w:numFmt w:val="bullet"/>
      <w:lvlText w:val=""/>
      <w:lvlJc w:val="left"/>
      <w:pPr>
        <w:ind w:left="2880" w:hanging="360"/>
      </w:pPr>
      <w:rPr>
        <w:rFonts w:ascii="Symbol" w:hAnsi="Symbol" w:hint="default"/>
      </w:rPr>
    </w:lvl>
    <w:lvl w:ilvl="4" w:tplc="042C5CAA" w:tentative="1">
      <w:start w:val="1"/>
      <w:numFmt w:val="bullet"/>
      <w:lvlText w:val="o"/>
      <w:lvlJc w:val="left"/>
      <w:pPr>
        <w:ind w:left="3600" w:hanging="360"/>
      </w:pPr>
      <w:rPr>
        <w:rFonts w:ascii="Courier New" w:hAnsi="Courier New" w:hint="default"/>
      </w:rPr>
    </w:lvl>
    <w:lvl w:ilvl="5" w:tplc="3DE26E06" w:tentative="1">
      <w:start w:val="1"/>
      <w:numFmt w:val="bullet"/>
      <w:lvlText w:val=""/>
      <w:lvlJc w:val="left"/>
      <w:pPr>
        <w:ind w:left="4320" w:hanging="360"/>
      </w:pPr>
      <w:rPr>
        <w:rFonts w:ascii="Wingdings" w:hAnsi="Wingdings" w:hint="default"/>
      </w:rPr>
    </w:lvl>
    <w:lvl w:ilvl="6" w:tplc="43C08CCA" w:tentative="1">
      <w:start w:val="1"/>
      <w:numFmt w:val="bullet"/>
      <w:lvlText w:val=""/>
      <w:lvlJc w:val="left"/>
      <w:pPr>
        <w:ind w:left="5040" w:hanging="360"/>
      </w:pPr>
      <w:rPr>
        <w:rFonts w:ascii="Symbol" w:hAnsi="Symbol" w:hint="default"/>
      </w:rPr>
    </w:lvl>
    <w:lvl w:ilvl="7" w:tplc="9EFEE7AA" w:tentative="1">
      <w:start w:val="1"/>
      <w:numFmt w:val="bullet"/>
      <w:lvlText w:val="o"/>
      <w:lvlJc w:val="left"/>
      <w:pPr>
        <w:ind w:left="5760" w:hanging="360"/>
      </w:pPr>
      <w:rPr>
        <w:rFonts w:ascii="Courier New" w:hAnsi="Courier New" w:hint="default"/>
      </w:rPr>
    </w:lvl>
    <w:lvl w:ilvl="8" w:tplc="170EE2FE" w:tentative="1">
      <w:start w:val="1"/>
      <w:numFmt w:val="bullet"/>
      <w:lvlText w:val=""/>
      <w:lvlJc w:val="left"/>
      <w:pPr>
        <w:ind w:left="6480" w:hanging="360"/>
      </w:pPr>
      <w:rPr>
        <w:rFonts w:ascii="Wingdings" w:hAnsi="Wingdings" w:hint="default"/>
      </w:rPr>
    </w:lvl>
  </w:abstractNum>
  <w:abstractNum w:abstractNumId="28" w15:restartNumberingAfterBreak="0">
    <w:nsid w:val="29628FD8"/>
    <w:multiLevelType w:val="hybridMultilevel"/>
    <w:tmpl w:val="FFFFFFFF"/>
    <w:lvl w:ilvl="0" w:tplc="88268AD0">
      <w:start w:val="1"/>
      <w:numFmt w:val="bullet"/>
      <w:lvlText w:val=""/>
      <w:lvlJc w:val="left"/>
      <w:pPr>
        <w:ind w:left="720" w:hanging="360"/>
      </w:pPr>
      <w:rPr>
        <w:rFonts w:ascii="Symbol" w:hAnsi="Symbol" w:hint="default"/>
      </w:rPr>
    </w:lvl>
    <w:lvl w:ilvl="1" w:tplc="E10E630C">
      <w:start w:val="1"/>
      <w:numFmt w:val="bullet"/>
      <w:lvlText w:val="o"/>
      <w:lvlJc w:val="left"/>
      <w:pPr>
        <w:ind w:left="1440" w:hanging="360"/>
      </w:pPr>
      <w:rPr>
        <w:rFonts w:ascii="Courier New" w:hAnsi="Courier New" w:hint="default"/>
      </w:rPr>
    </w:lvl>
    <w:lvl w:ilvl="2" w:tplc="3B801798">
      <w:start w:val="1"/>
      <w:numFmt w:val="bullet"/>
      <w:lvlText w:val=""/>
      <w:lvlJc w:val="left"/>
      <w:pPr>
        <w:ind w:left="2160" w:hanging="360"/>
      </w:pPr>
      <w:rPr>
        <w:rFonts w:ascii="Wingdings" w:hAnsi="Wingdings" w:hint="default"/>
      </w:rPr>
    </w:lvl>
    <w:lvl w:ilvl="3" w:tplc="9176E784">
      <w:start w:val="1"/>
      <w:numFmt w:val="bullet"/>
      <w:lvlText w:val=""/>
      <w:lvlJc w:val="left"/>
      <w:pPr>
        <w:ind w:left="2880" w:hanging="360"/>
      </w:pPr>
      <w:rPr>
        <w:rFonts w:ascii="Symbol" w:hAnsi="Symbol" w:hint="default"/>
      </w:rPr>
    </w:lvl>
    <w:lvl w:ilvl="4" w:tplc="366EA454">
      <w:start w:val="1"/>
      <w:numFmt w:val="bullet"/>
      <w:lvlText w:val="o"/>
      <w:lvlJc w:val="left"/>
      <w:pPr>
        <w:ind w:left="3600" w:hanging="360"/>
      </w:pPr>
      <w:rPr>
        <w:rFonts w:ascii="Courier New" w:hAnsi="Courier New" w:hint="default"/>
      </w:rPr>
    </w:lvl>
    <w:lvl w:ilvl="5" w:tplc="D09C741A">
      <w:start w:val="1"/>
      <w:numFmt w:val="bullet"/>
      <w:lvlText w:val=""/>
      <w:lvlJc w:val="left"/>
      <w:pPr>
        <w:ind w:left="4320" w:hanging="360"/>
      </w:pPr>
      <w:rPr>
        <w:rFonts w:ascii="Wingdings" w:hAnsi="Wingdings" w:hint="default"/>
      </w:rPr>
    </w:lvl>
    <w:lvl w:ilvl="6" w:tplc="812AD048">
      <w:start w:val="1"/>
      <w:numFmt w:val="bullet"/>
      <w:lvlText w:val=""/>
      <w:lvlJc w:val="left"/>
      <w:pPr>
        <w:ind w:left="5040" w:hanging="360"/>
      </w:pPr>
      <w:rPr>
        <w:rFonts w:ascii="Symbol" w:hAnsi="Symbol" w:hint="default"/>
      </w:rPr>
    </w:lvl>
    <w:lvl w:ilvl="7" w:tplc="F33E5B1A">
      <w:start w:val="1"/>
      <w:numFmt w:val="bullet"/>
      <w:lvlText w:val="o"/>
      <w:lvlJc w:val="left"/>
      <w:pPr>
        <w:ind w:left="5760" w:hanging="360"/>
      </w:pPr>
      <w:rPr>
        <w:rFonts w:ascii="Courier New" w:hAnsi="Courier New" w:hint="default"/>
      </w:rPr>
    </w:lvl>
    <w:lvl w:ilvl="8" w:tplc="557A9B8C">
      <w:start w:val="1"/>
      <w:numFmt w:val="bullet"/>
      <w:lvlText w:val=""/>
      <w:lvlJc w:val="left"/>
      <w:pPr>
        <w:ind w:left="6480" w:hanging="360"/>
      </w:pPr>
      <w:rPr>
        <w:rFonts w:ascii="Wingdings" w:hAnsi="Wingdings" w:hint="default"/>
      </w:rPr>
    </w:lvl>
  </w:abstractNum>
  <w:abstractNum w:abstractNumId="29" w15:restartNumberingAfterBreak="0">
    <w:nsid w:val="29A714E2"/>
    <w:multiLevelType w:val="hybridMultilevel"/>
    <w:tmpl w:val="7EAE3F2A"/>
    <w:lvl w:ilvl="0" w:tplc="A6F8FB46">
      <w:start w:val="1"/>
      <w:numFmt w:val="bullet"/>
      <w:lvlText w:val=""/>
      <w:lvlJc w:val="left"/>
      <w:pPr>
        <w:ind w:left="720" w:hanging="360"/>
      </w:pPr>
      <w:rPr>
        <w:rFonts w:ascii="Symbol" w:hAnsi="Symbol" w:hint="default"/>
      </w:rPr>
    </w:lvl>
    <w:lvl w:ilvl="1" w:tplc="37507DA0">
      <w:start w:val="1"/>
      <w:numFmt w:val="bullet"/>
      <w:lvlText w:val=""/>
      <w:lvlJc w:val="left"/>
      <w:pPr>
        <w:ind w:left="720" w:hanging="360"/>
      </w:pPr>
      <w:rPr>
        <w:rFonts w:ascii="Symbol" w:hAnsi="Symbol" w:hint="default"/>
      </w:rPr>
    </w:lvl>
    <w:lvl w:ilvl="2" w:tplc="E214B8E4" w:tentative="1">
      <w:start w:val="1"/>
      <w:numFmt w:val="bullet"/>
      <w:lvlText w:val=""/>
      <w:lvlJc w:val="left"/>
      <w:pPr>
        <w:ind w:left="2160" w:hanging="360"/>
      </w:pPr>
      <w:rPr>
        <w:rFonts w:ascii="Wingdings" w:hAnsi="Wingdings" w:hint="default"/>
      </w:rPr>
    </w:lvl>
    <w:lvl w:ilvl="3" w:tplc="A8C069CC" w:tentative="1">
      <w:start w:val="1"/>
      <w:numFmt w:val="bullet"/>
      <w:lvlText w:val=""/>
      <w:lvlJc w:val="left"/>
      <w:pPr>
        <w:ind w:left="2880" w:hanging="360"/>
      </w:pPr>
      <w:rPr>
        <w:rFonts w:ascii="Symbol" w:hAnsi="Symbol" w:hint="default"/>
      </w:rPr>
    </w:lvl>
    <w:lvl w:ilvl="4" w:tplc="32240C18" w:tentative="1">
      <w:start w:val="1"/>
      <w:numFmt w:val="bullet"/>
      <w:lvlText w:val="o"/>
      <w:lvlJc w:val="left"/>
      <w:pPr>
        <w:ind w:left="3600" w:hanging="360"/>
      </w:pPr>
      <w:rPr>
        <w:rFonts w:ascii="Courier New" w:hAnsi="Courier New" w:hint="default"/>
      </w:rPr>
    </w:lvl>
    <w:lvl w:ilvl="5" w:tplc="2F7E6630" w:tentative="1">
      <w:start w:val="1"/>
      <w:numFmt w:val="bullet"/>
      <w:lvlText w:val=""/>
      <w:lvlJc w:val="left"/>
      <w:pPr>
        <w:ind w:left="4320" w:hanging="360"/>
      </w:pPr>
      <w:rPr>
        <w:rFonts w:ascii="Wingdings" w:hAnsi="Wingdings" w:hint="default"/>
      </w:rPr>
    </w:lvl>
    <w:lvl w:ilvl="6" w:tplc="DFA8CD40" w:tentative="1">
      <w:start w:val="1"/>
      <w:numFmt w:val="bullet"/>
      <w:lvlText w:val=""/>
      <w:lvlJc w:val="left"/>
      <w:pPr>
        <w:ind w:left="5040" w:hanging="360"/>
      </w:pPr>
      <w:rPr>
        <w:rFonts w:ascii="Symbol" w:hAnsi="Symbol" w:hint="default"/>
      </w:rPr>
    </w:lvl>
    <w:lvl w:ilvl="7" w:tplc="9AA40308" w:tentative="1">
      <w:start w:val="1"/>
      <w:numFmt w:val="bullet"/>
      <w:lvlText w:val="o"/>
      <w:lvlJc w:val="left"/>
      <w:pPr>
        <w:ind w:left="5760" w:hanging="360"/>
      </w:pPr>
      <w:rPr>
        <w:rFonts w:ascii="Courier New" w:hAnsi="Courier New" w:hint="default"/>
      </w:rPr>
    </w:lvl>
    <w:lvl w:ilvl="8" w:tplc="B91A9886" w:tentative="1">
      <w:start w:val="1"/>
      <w:numFmt w:val="bullet"/>
      <w:lvlText w:val=""/>
      <w:lvlJc w:val="left"/>
      <w:pPr>
        <w:ind w:left="6480" w:hanging="360"/>
      </w:pPr>
      <w:rPr>
        <w:rFonts w:ascii="Wingdings" w:hAnsi="Wingdings" w:hint="default"/>
      </w:rPr>
    </w:lvl>
  </w:abstractNum>
  <w:abstractNum w:abstractNumId="30" w15:restartNumberingAfterBreak="0">
    <w:nsid w:val="2A262AB2"/>
    <w:multiLevelType w:val="hybridMultilevel"/>
    <w:tmpl w:val="B072BB1C"/>
    <w:lvl w:ilvl="0" w:tplc="00BCAA5E">
      <w:start w:val="1"/>
      <w:numFmt w:val="bullet"/>
      <w:lvlText w:val=""/>
      <w:lvlJc w:val="left"/>
      <w:pPr>
        <w:ind w:left="720" w:hanging="360"/>
      </w:pPr>
      <w:rPr>
        <w:rFonts w:ascii="Symbol" w:hAnsi="Symbol" w:hint="default"/>
      </w:rPr>
    </w:lvl>
    <w:lvl w:ilvl="1" w:tplc="49C22634">
      <w:start w:val="1"/>
      <w:numFmt w:val="bullet"/>
      <w:lvlText w:val=""/>
      <w:lvlJc w:val="left"/>
      <w:pPr>
        <w:ind w:left="720" w:hanging="360"/>
      </w:pPr>
      <w:rPr>
        <w:rFonts w:ascii="Symbol" w:hAnsi="Symbol" w:hint="default"/>
      </w:rPr>
    </w:lvl>
    <w:lvl w:ilvl="2" w:tplc="26C238EA" w:tentative="1">
      <w:start w:val="1"/>
      <w:numFmt w:val="bullet"/>
      <w:lvlText w:val=""/>
      <w:lvlJc w:val="left"/>
      <w:pPr>
        <w:ind w:left="2160" w:hanging="360"/>
      </w:pPr>
      <w:rPr>
        <w:rFonts w:ascii="Wingdings" w:hAnsi="Wingdings" w:hint="default"/>
      </w:rPr>
    </w:lvl>
    <w:lvl w:ilvl="3" w:tplc="F61AD242" w:tentative="1">
      <w:start w:val="1"/>
      <w:numFmt w:val="bullet"/>
      <w:lvlText w:val=""/>
      <w:lvlJc w:val="left"/>
      <w:pPr>
        <w:ind w:left="2880" w:hanging="360"/>
      </w:pPr>
      <w:rPr>
        <w:rFonts w:ascii="Symbol" w:hAnsi="Symbol" w:hint="default"/>
      </w:rPr>
    </w:lvl>
    <w:lvl w:ilvl="4" w:tplc="D9C8669A" w:tentative="1">
      <w:start w:val="1"/>
      <w:numFmt w:val="bullet"/>
      <w:lvlText w:val="o"/>
      <w:lvlJc w:val="left"/>
      <w:pPr>
        <w:ind w:left="3600" w:hanging="360"/>
      </w:pPr>
      <w:rPr>
        <w:rFonts w:ascii="Courier New" w:hAnsi="Courier New" w:hint="default"/>
      </w:rPr>
    </w:lvl>
    <w:lvl w:ilvl="5" w:tplc="A81E3B26" w:tentative="1">
      <w:start w:val="1"/>
      <w:numFmt w:val="bullet"/>
      <w:lvlText w:val=""/>
      <w:lvlJc w:val="left"/>
      <w:pPr>
        <w:ind w:left="4320" w:hanging="360"/>
      </w:pPr>
      <w:rPr>
        <w:rFonts w:ascii="Wingdings" w:hAnsi="Wingdings" w:hint="default"/>
      </w:rPr>
    </w:lvl>
    <w:lvl w:ilvl="6" w:tplc="A762CC9E" w:tentative="1">
      <w:start w:val="1"/>
      <w:numFmt w:val="bullet"/>
      <w:lvlText w:val=""/>
      <w:lvlJc w:val="left"/>
      <w:pPr>
        <w:ind w:left="5040" w:hanging="360"/>
      </w:pPr>
      <w:rPr>
        <w:rFonts w:ascii="Symbol" w:hAnsi="Symbol" w:hint="default"/>
      </w:rPr>
    </w:lvl>
    <w:lvl w:ilvl="7" w:tplc="756E66FC" w:tentative="1">
      <w:start w:val="1"/>
      <w:numFmt w:val="bullet"/>
      <w:lvlText w:val="o"/>
      <w:lvlJc w:val="left"/>
      <w:pPr>
        <w:ind w:left="5760" w:hanging="360"/>
      </w:pPr>
      <w:rPr>
        <w:rFonts w:ascii="Courier New" w:hAnsi="Courier New" w:hint="default"/>
      </w:rPr>
    </w:lvl>
    <w:lvl w:ilvl="8" w:tplc="57DAC69C" w:tentative="1">
      <w:start w:val="1"/>
      <w:numFmt w:val="bullet"/>
      <w:lvlText w:val=""/>
      <w:lvlJc w:val="left"/>
      <w:pPr>
        <w:ind w:left="6480" w:hanging="360"/>
      </w:pPr>
      <w:rPr>
        <w:rFonts w:ascii="Wingdings" w:hAnsi="Wingdings" w:hint="default"/>
      </w:rPr>
    </w:lvl>
  </w:abstractNum>
  <w:abstractNum w:abstractNumId="31" w15:restartNumberingAfterBreak="0">
    <w:nsid w:val="2B760FB9"/>
    <w:multiLevelType w:val="hybridMultilevel"/>
    <w:tmpl w:val="BEE6ED9C"/>
    <w:lvl w:ilvl="0" w:tplc="F43AFF62">
      <w:start w:val="1"/>
      <w:numFmt w:val="bullet"/>
      <w:lvlText w:val=""/>
      <w:lvlJc w:val="left"/>
      <w:pPr>
        <w:ind w:left="720" w:hanging="360"/>
      </w:pPr>
      <w:rPr>
        <w:rFonts w:ascii="Symbol" w:hAnsi="Symbol" w:hint="default"/>
      </w:rPr>
    </w:lvl>
    <w:lvl w:ilvl="1" w:tplc="FCBC83D4">
      <w:start w:val="1"/>
      <w:numFmt w:val="bullet"/>
      <w:lvlText w:val=""/>
      <w:lvlJc w:val="left"/>
      <w:pPr>
        <w:ind w:left="720" w:hanging="360"/>
      </w:pPr>
      <w:rPr>
        <w:rFonts w:ascii="Symbol" w:hAnsi="Symbol" w:hint="default"/>
      </w:rPr>
    </w:lvl>
    <w:lvl w:ilvl="2" w:tplc="CD1EAE60" w:tentative="1">
      <w:start w:val="1"/>
      <w:numFmt w:val="bullet"/>
      <w:lvlText w:val=""/>
      <w:lvlJc w:val="left"/>
      <w:pPr>
        <w:ind w:left="2160" w:hanging="360"/>
      </w:pPr>
      <w:rPr>
        <w:rFonts w:ascii="Wingdings" w:hAnsi="Wingdings" w:hint="default"/>
      </w:rPr>
    </w:lvl>
    <w:lvl w:ilvl="3" w:tplc="1C5440F0" w:tentative="1">
      <w:start w:val="1"/>
      <w:numFmt w:val="bullet"/>
      <w:lvlText w:val=""/>
      <w:lvlJc w:val="left"/>
      <w:pPr>
        <w:ind w:left="2880" w:hanging="360"/>
      </w:pPr>
      <w:rPr>
        <w:rFonts w:ascii="Symbol" w:hAnsi="Symbol" w:hint="default"/>
      </w:rPr>
    </w:lvl>
    <w:lvl w:ilvl="4" w:tplc="9FA2A4F4" w:tentative="1">
      <w:start w:val="1"/>
      <w:numFmt w:val="bullet"/>
      <w:lvlText w:val="o"/>
      <w:lvlJc w:val="left"/>
      <w:pPr>
        <w:ind w:left="3600" w:hanging="360"/>
      </w:pPr>
      <w:rPr>
        <w:rFonts w:ascii="Courier New" w:hAnsi="Courier New" w:hint="default"/>
      </w:rPr>
    </w:lvl>
    <w:lvl w:ilvl="5" w:tplc="CFE06898" w:tentative="1">
      <w:start w:val="1"/>
      <w:numFmt w:val="bullet"/>
      <w:lvlText w:val=""/>
      <w:lvlJc w:val="left"/>
      <w:pPr>
        <w:ind w:left="4320" w:hanging="360"/>
      </w:pPr>
      <w:rPr>
        <w:rFonts w:ascii="Wingdings" w:hAnsi="Wingdings" w:hint="default"/>
      </w:rPr>
    </w:lvl>
    <w:lvl w:ilvl="6" w:tplc="EE9458E2" w:tentative="1">
      <w:start w:val="1"/>
      <w:numFmt w:val="bullet"/>
      <w:lvlText w:val=""/>
      <w:lvlJc w:val="left"/>
      <w:pPr>
        <w:ind w:left="5040" w:hanging="360"/>
      </w:pPr>
      <w:rPr>
        <w:rFonts w:ascii="Symbol" w:hAnsi="Symbol" w:hint="default"/>
      </w:rPr>
    </w:lvl>
    <w:lvl w:ilvl="7" w:tplc="479A4878" w:tentative="1">
      <w:start w:val="1"/>
      <w:numFmt w:val="bullet"/>
      <w:lvlText w:val="o"/>
      <w:lvlJc w:val="left"/>
      <w:pPr>
        <w:ind w:left="5760" w:hanging="360"/>
      </w:pPr>
      <w:rPr>
        <w:rFonts w:ascii="Courier New" w:hAnsi="Courier New" w:hint="default"/>
      </w:rPr>
    </w:lvl>
    <w:lvl w:ilvl="8" w:tplc="B6CC3DD6" w:tentative="1">
      <w:start w:val="1"/>
      <w:numFmt w:val="bullet"/>
      <w:lvlText w:val=""/>
      <w:lvlJc w:val="left"/>
      <w:pPr>
        <w:ind w:left="6480" w:hanging="360"/>
      </w:pPr>
      <w:rPr>
        <w:rFonts w:ascii="Wingdings" w:hAnsi="Wingdings" w:hint="default"/>
      </w:rPr>
    </w:lvl>
  </w:abstractNum>
  <w:abstractNum w:abstractNumId="32" w15:restartNumberingAfterBreak="0">
    <w:nsid w:val="2B8C254D"/>
    <w:multiLevelType w:val="hybridMultilevel"/>
    <w:tmpl w:val="FFFFFFFF"/>
    <w:lvl w:ilvl="0" w:tplc="CE6A6BEC">
      <w:start w:val="1"/>
      <w:numFmt w:val="bullet"/>
      <w:lvlText w:val=""/>
      <w:lvlJc w:val="left"/>
      <w:pPr>
        <w:ind w:left="720" w:hanging="360"/>
      </w:pPr>
      <w:rPr>
        <w:rFonts w:ascii="Symbol" w:hAnsi="Symbol" w:hint="default"/>
      </w:rPr>
    </w:lvl>
    <w:lvl w:ilvl="1" w:tplc="C10C76CE">
      <w:start w:val="1"/>
      <w:numFmt w:val="bullet"/>
      <w:lvlText w:val="o"/>
      <w:lvlJc w:val="left"/>
      <w:pPr>
        <w:ind w:left="1440" w:hanging="360"/>
      </w:pPr>
      <w:rPr>
        <w:rFonts w:ascii="Courier New" w:hAnsi="Courier New" w:hint="default"/>
      </w:rPr>
    </w:lvl>
    <w:lvl w:ilvl="2" w:tplc="1FBAA3AA">
      <w:start w:val="1"/>
      <w:numFmt w:val="bullet"/>
      <w:lvlText w:val=""/>
      <w:lvlJc w:val="left"/>
      <w:pPr>
        <w:ind w:left="2160" w:hanging="360"/>
      </w:pPr>
      <w:rPr>
        <w:rFonts w:ascii="Wingdings" w:hAnsi="Wingdings" w:hint="default"/>
      </w:rPr>
    </w:lvl>
    <w:lvl w:ilvl="3" w:tplc="53C40F74">
      <w:start w:val="1"/>
      <w:numFmt w:val="bullet"/>
      <w:lvlText w:val=""/>
      <w:lvlJc w:val="left"/>
      <w:pPr>
        <w:ind w:left="2880" w:hanging="360"/>
      </w:pPr>
      <w:rPr>
        <w:rFonts w:ascii="Symbol" w:hAnsi="Symbol" w:hint="default"/>
      </w:rPr>
    </w:lvl>
    <w:lvl w:ilvl="4" w:tplc="44365346">
      <w:start w:val="1"/>
      <w:numFmt w:val="bullet"/>
      <w:lvlText w:val="o"/>
      <w:lvlJc w:val="left"/>
      <w:pPr>
        <w:ind w:left="3600" w:hanging="360"/>
      </w:pPr>
      <w:rPr>
        <w:rFonts w:ascii="Courier New" w:hAnsi="Courier New" w:hint="default"/>
      </w:rPr>
    </w:lvl>
    <w:lvl w:ilvl="5" w:tplc="230E31A0">
      <w:start w:val="1"/>
      <w:numFmt w:val="bullet"/>
      <w:lvlText w:val=""/>
      <w:lvlJc w:val="left"/>
      <w:pPr>
        <w:ind w:left="4320" w:hanging="360"/>
      </w:pPr>
      <w:rPr>
        <w:rFonts w:ascii="Wingdings" w:hAnsi="Wingdings" w:hint="default"/>
      </w:rPr>
    </w:lvl>
    <w:lvl w:ilvl="6" w:tplc="5150FB3E">
      <w:start w:val="1"/>
      <w:numFmt w:val="bullet"/>
      <w:lvlText w:val=""/>
      <w:lvlJc w:val="left"/>
      <w:pPr>
        <w:ind w:left="5040" w:hanging="360"/>
      </w:pPr>
      <w:rPr>
        <w:rFonts w:ascii="Symbol" w:hAnsi="Symbol" w:hint="default"/>
      </w:rPr>
    </w:lvl>
    <w:lvl w:ilvl="7" w:tplc="1376EF86">
      <w:start w:val="1"/>
      <w:numFmt w:val="bullet"/>
      <w:lvlText w:val="o"/>
      <w:lvlJc w:val="left"/>
      <w:pPr>
        <w:ind w:left="5760" w:hanging="360"/>
      </w:pPr>
      <w:rPr>
        <w:rFonts w:ascii="Courier New" w:hAnsi="Courier New" w:hint="default"/>
      </w:rPr>
    </w:lvl>
    <w:lvl w:ilvl="8" w:tplc="9FB8E6DC">
      <w:start w:val="1"/>
      <w:numFmt w:val="bullet"/>
      <w:lvlText w:val=""/>
      <w:lvlJc w:val="left"/>
      <w:pPr>
        <w:ind w:left="6480" w:hanging="360"/>
      </w:pPr>
      <w:rPr>
        <w:rFonts w:ascii="Wingdings" w:hAnsi="Wingdings" w:hint="default"/>
      </w:rPr>
    </w:lvl>
  </w:abstractNum>
  <w:abstractNum w:abstractNumId="33" w15:restartNumberingAfterBreak="0">
    <w:nsid w:val="2C736A18"/>
    <w:multiLevelType w:val="hybridMultilevel"/>
    <w:tmpl w:val="D00CEE6A"/>
    <w:lvl w:ilvl="0" w:tplc="205CC5D0">
      <w:start w:val="1"/>
      <w:numFmt w:val="bullet"/>
      <w:lvlText w:val=""/>
      <w:lvlJc w:val="left"/>
      <w:pPr>
        <w:ind w:left="720" w:hanging="360"/>
      </w:pPr>
      <w:rPr>
        <w:rFonts w:ascii="Symbol" w:hAnsi="Symbol" w:hint="default"/>
      </w:rPr>
    </w:lvl>
    <w:lvl w:ilvl="1" w:tplc="4D3C6DE6" w:tentative="1">
      <w:start w:val="1"/>
      <w:numFmt w:val="bullet"/>
      <w:lvlText w:val="o"/>
      <w:lvlJc w:val="left"/>
      <w:pPr>
        <w:ind w:left="1440" w:hanging="360"/>
      </w:pPr>
      <w:rPr>
        <w:rFonts w:ascii="Courier New" w:hAnsi="Courier New" w:hint="default"/>
      </w:rPr>
    </w:lvl>
    <w:lvl w:ilvl="2" w:tplc="A1B4188E" w:tentative="1">
      <w:start w:val="1"/>
      <w:numFmt w:val="bullet"/>
      <w:lvlText w:val=""/>
      <w:lvlJc w:val="left"/>
      <w:pPr>
        <w:ind w:left="2160" w:hanging="360"/>
      </w:pPr>
      <w:rPr>
        <w:rFonts w:ascii="Wingdings" w:hAnsi="Wingdings" w:hint="default"/>
      </w:rPr>
    </w:lvl>
    <w:lvl w:ilvl="3" w:tplc="6A0A9EC0" w:tentative="1">
      <w:start w:val="1"/>
      <w:numFmt w:val="bullet"/>
      <w:lvlText w:val=""/>
      <w:lvlJc w:val="left"/>
      <w:pPr>
        <w:ind w:left="2880" w:hanging="360"/>
      </w:pPr>
      <w:rPr>
        <w:rFonts w:ascii="Symbol" w:hAnsi="Symbol" w:hint="default"/>
      </w:rPr>
    </w:lvl>
    <w:lvl w:ilvl="4" w:tplc="CD50ED12" w:tentative="1">
      <w:start w:val="1"/>
      <w:numFmt w:val="bullet"/>
      <w:lvlText w:val="o"/>
      <w:lvlJc w:val="left"/>
      <w:pPr>
        <w:ind w:left="3600" w:hanging="360"/>
      </w:pPr>
      <w:rPr>
        <w:rFonts w:ascii="Courier New" w:hAnsi="Courier New" w:hint="default"/>
      </w:rPr>
    </w:lvl>
    <w:lvl w:ilvl="5" w:tplc="8E920CEA" w:tentative="1">
      <w:start w:val="1"/>
      <w:numFmt w:val="bullet"/>
      <w:lvlText w:val=""/>
      <w:lvlJc w:val="left"/>
      <w:pPr>
        <w:ind w:left="4320" w:hanging="360"/>
      </w:pPr>
      <w:rPr>
        <w:rFonts w:ascii="Wingdings" w:hAnsi="Wingdings" w:hint="default"/>
      </w:rPr>
    </w:lvl>
    <w:lvl w:ilvl="6" w:tplc="DB0AAE72" w:tentative="1">
      <w:start w:val="1"/>
      <w:numFmt w:val="bullet"/>
      <w:lvlText w:val=""/>
      <w:lvlJc w:val="left"/>
      <w:pPr>
        <w:ind w:left="5040" w:hanging="360"/>
      </w:pPr>
      <w:rPr>
        <w:rFonts w:ascii="Symbol" w:hAnsi="Symbol" w:hint="default"/>
      </w:rPr>
    </w:lvl>
    <w:lvl w:ilvl="7" w:tplc="F176DD88" w:tentative="1">
      <w:start w:val="1"/>
      <w:numFmt w:val="bullet"/>
      <w:lvlText w:val="o"/>
      <w:lvlJc w:val="left"/>
      <w:pPr>
        <w:ind w:left="5760" w:hanging="360"/>
      </w:pPr>
      <w:rPr>
        <w:rFonts w:ascii="Courier New" w:hAnsi="Courier New" w:hint="default"/>
      </w:rPr>
    </w:lvl>
    <w:lvl w:ilvl="8" w:tplc="5F90A3CE" w:tentative="1">
      <w:start w:val="1"/>
      <w:numFmt w:val="bullet"/>
      <w:lvlText w:val=""/>
      <w:lvlJc w:val="left"/>
      <w:pPr>
        <w:ind w:left="6480" w:hanging="360"/>
      </w:pPr>
      <w:rPr>
        <w:rFonts w:ascii="Wingdings" w:hAnsi="Wingdings" w:hint="default"/>
      </w:rPr>
    </w:lvl>
  </w:abstractNum>
  <w:abstractNum w:abstractNumId="34" w15:restartNumberingAfterBreak="0">
    <w:nsid w:val="2D1CF2F5"/>
    <w:multiLevelType w:val="hybridMultilevel"/>
    <w:tmpl w:val="FFFFFFFF"/>
    <w:lvl w:ilvl="0" w:tplc="421CA6B0">
      <w:start w:val="1"/>
      <w:numFmt w:val="bullet"/>
      <w:lvlText w:val=""/>
      <w:lvlJc w:val="left"/>
      <w:pPr>
        <w:ind w:left="720" w:hanging="360"/>
      </w:pPr>
      <w:rPr>
        <w:rFonts w:ascii="Symbol" w:hAnsi="Symbol" w:hint="default"/>
      </w:rPr>
    </w:lvl>
    <w:lvl w:ilvl="1" w:tplc="384878FE">
      <w:start w:val="1"/>
      <w:numFmt w:val="bullet"/>
      <w:lvlText w:val="o"/>
      <w:lvlJc w:val="left"/>
      <w:pPr>
        <w:ind w:left="1440" w:hanging="360"/>
      </w:pPr>
      <w:rPr>
        <w:rFonts w:ascii="Courier New" w:hAnsi="Courier New" w:hint="default"/>
      </w:rPr>
    </w:lvl>
    <w:lvl w:ilvl="2" w:tplc="457AAC0A">
      <w:start w:val="1"/>
      <w:numFmt w:val="bullet"/>
      <w:lvlText w:val=""/>
      <w:lvlJc w:val="left"/>
      <w:pPr>
        <w:ind w:left="2160" w:hanging="360"/>
      </w:pPr>
      <w:rPr>
        <w:rFonts w:ascii="Wingdings" w:hAnsi="Wingdings" w:hint="default"/>
      </w:rPr>
    </w:lvl>
    <w:lvl w:ilvl="3" w:tplc="AF12D96A">
      <w:start w:val="1"/>
      <w:numFmt w:val="bullet"/>
      <w:lvlText w:val=""/>
      <w:lvlJc w:val="left"/>
      <w:pPr>
        <w:ind w:left="2880" w:hanging="360"/>
      </w:pPr>
      <w:rPr>
        <w:rFonts w:ascii="Symbol" w:hAnsi="Symbol" w:hint="default"/>
      </w:rPr>
    </w:lvl>
    <w:lvl w:ilvl="4" w:tplc="72BE658A">
      <w:start w:val="1"/>
      <w:numFmt w:val="bullet"/>
      <w:lvlText w:val="o"/>
      <w:lvlJc w:val="left"/>
      <w:pPr>
        <w:ind w:left="3600" w:hanging="360"/>
      </w:pPr>
      <w:rPr>
        <w:rFonts w:ascii="Courier New" w:hAnsi="Courier New" w:hint="default"/>
      </w:rPr>
    </w:lvl>
    <w:lvl w:ilvl="5" w:tplc="FB82480A">
      <w:start w:val="1"/>
      <w:numFmt w:val="bullet"/>
      <w:lvlText w:val=""/>
      <w:lvlJc w:val="left"/>
      <w:pPr>
        <w:ind w:left="4320" w:hanging="360"/>
      </w:pPr>
      <w:rPr>
        <w:rFonts w:ascii="Wingdings" w:hAnsi="Wingdings" w:hint="default"/>
      </w:rPr>
    </w:lvl>
    <w:lvl w:ilvl="6" w:tplc="22CAE680">
      <w:start w:val="1"/>
      <w:numFmt w:val="bullet"/>
      <w:lvlText w:val=""/>
      <w:lvlJc w:val="left"/>
      <w:pPr>
        <w:ind w:left="5040" w:hanging="360"/>
      </w:pPr>
      <w:rPr>
        <w:rFonts w:ascii="Symbol" w:hAnsi="Symbol" w:hint="default"/>
      </w:rPr>
    </w:lvl>
    <w:lvl w:ilvl="7" w:tplc="5E927DAC">
      <w:start w:val="1"/>
      <w:numFmt w:val="bullet"/>
      <w:lvlText w:val="o"/>
      <w:lvlJc w:val="left"/>
      <w:pPr>
        <w:ind w:left="5760" w:hanging="360"/>
      </w:pPr>
      <w:rPr>
        <w:rFonts w:ascii="Courier New" w:hAnsi="Courier New" w:hint="default"/>
      </w:rPr>
    </w:lvl>
    <w:lvl w:ilvl="8" w:tplc="AB1A7A0A">
      <w:start w:val="1"/>
      <w:numFmt w:val="bullet"/>
      <w:lvlText w:val=""/>
      <w:lvlJc w:val="left"/>
      <w:pPr>
        <w:ind w:left="6480" w:hanging="360"/>
      </w:pPr>
      <w:rPr>
        <w:rFonts w:ascii="Wingdings" w:hAnsi="Wingdings" w:hint="default"/>
      </w:rPr>
    </w:lvl>
  </w:abstractNum>
  <w:abstractNum w:abstractNumId="35" w15:restartNumberingAfterBreak="0">
    <w:nsid w:val="2E6D3DC2"/>
    <w:multiLevelType w:val="hybridMultilevel"/>
    <w:tmpl w:val="151E6574"/>
    <w:lvl w:ilvl="0" w:tplc="7B90B614">
      <w:start w:val="1"/>
      <w:numFmt w:val="bullet"/>
      <w:lvlText w:val=""/>
      <w:lvlJc w:val="left"/>
      <w:pPr>
        <w:ind w:left="720" w:hanging="360"/>
      </w:pPr>
      <w:rPr>
        <w:rFonts w:ascii="Symbol" w:hAnsi="Symbol" w:hint="default"/>
      </w:rPr>
    </w:lvl>
    <w:lvl w:ilvl="1" w:tplc="D1C4EEE8">
      <w:start w:val="1"/>
      <w:numFmt w:val="bullet"/>
      <w:lvlText w:val=""/>
      <w:lvlJc w:val="left"/>
      <w:pPr>
        <w:ind w:left="720" w:hanging="360"/>
      </w:pPr>
      <w:rPr>
        <w:rFonts w:ascii="Symbol" w:hAnsi="Symbol" w:hint="default"/>
      </w:rPr>
    </w:lvl>
    <w:lvl w:ilvl="2" w:tplc="03682F2E" w:tentative="1">
      <w:start w:val="1"/>
      <w:numFmt w:val="bullet"/>
      <w:lvlText w:val=""/>
      <w:lvlJc w:val="left"/>
      <w:pPr>
        <w:ind w:left="2160" w:hanging="360"/>
      </w:pPr>
      <w:rPr>
        <w:rFonts w:ascii="Wingdings" w:hAnsi="Wingdings" w:hint="default"/>
      </w:rPr>
    </w:lvl>
    <w:lvl w:ilvl="3" w:tplc="688C304C" w:tentative="1">
      <w:start w:val="1"/>
      <w:numFmt w:val="bullet"/>
      <w:lvlText w:val=""/>
      <w:lvlJc w:val="left"/>
      <w:pPr>
        <w:ind w:left="2880" w:hanging="360"/>
      </w:pPr>
      <w:rPr>
        <w:rFonts w:ascii="Symbol" w:hAnsi="Symbol" w:hint="default"/>
      </w:rPr>
    </w:lvl>
    <w:lvl w:ilvl="4" w:tplc="33EAE62A" w:tentative="1">
      <w:start w:val="1"/>
      <w:numFmt w:val="bullet"/>
      <w:lvlText w:val="o"/>
      <w:lvlJc w:val="left"/>
      <w:pPr>
        <w:ind w:left="3600" w:hanging="360"/>
      </w:pPr>
      <w:rPr>
        <w:rFonts w:ascii="Courier New" w:hAnsi="Courier New" w:hint="default"/>
      </w:rPr>
    </w:lvl>
    <w:lvl w:ilvl="5" w:tplc="6EDEAA44" w:tentative="1">
      <w:start w:val="1"/>
      <w:numFmt w:val="bullet"/>
      <w:lvlText w:val=""/>
      <w:lvlJc w:val="left"/>
      <w:pPr>
        <w:ind w:left="4320" w:hanging="360"/>
      </w:pPr>
      <w:rPr>
        <w:rFonts w:ascii="Wingdings" w:hAnsi="Wingdings" w:hint="default"/>
      </w:rPr>
    </w:lvl>
    <w:lvl w:ilvl="6" w:tplc="64602626" w:tentative="1">
      <w:start w:val="1"/>
      <w:numFmt w:val="bullet"/>
      <w:lvlText w:val=""/>
      <w:lvlJc w:val="left"/>
      <w:pPr>
        <w:ind w:left="5040" w:hanging="360"/>
      </w:pPr>
      <w:rPr>
        <w:rFonts w:ascii="Symbol" w:hAnsi="Symbol" w:hint="default"/>
      </w:rPr>
    </w:lvl>
    <w:lvl w:ilvl="7" w:tplc="DB4C70AA" w:tentative="1">
      <w:start w:val="1"/>
      <w:numFmt w:val="bullet"/>
      <w:lvlText w:val="o"/>
      <w:lvlJc w:val="left"/>
      <w:pPr>
        <w:ind w:left="5760" w:hanging="360"/>
      </w:pPr>
      <w:rPr>
        <w:rFonts w:ascii="Courier New" w:hAnsi="Courier New" w:hint="default"/>
      </w:rPr>
    </w:lvl>
    <w:lvl w:ilvl="8" w:tplc="AD006BFE" w:tentative="1">
      <w:start w:val="1"/>
      <w:numFmt w:val="bullet"/>
      <w:lvlText w:val=""/>
      <w:lvlJc w:val="left"/>
      <w:pPr>
        <w:ind w:left="6480" w:hanging="360"/>
      </w:pPr>
      <w:rPr>
        <w:rFonts w:ascii="Wingdings" w:hAnsi="Wingdings" w:hint="default"/>
      </w:rPr>
    </w:lvl>
  </w:abstractNum>
  <w:abstractNum w:abstractNumId="36" w15:restartNumberingAfterBreak="0">
    <w:nsid w:val="2EAC4E6D"/>
    <w:multiLevelType w:val="hybridMultilevel"/>
    <w:tmpl w:val="FFFFFFFF"/>
    <w:lvl w:ilvl="0" w:tplc="4F864A4A">
      <w:start w:val="1"/>
      <w:numFmt w:val="bullet"/>
      <w:lvlText w:val=""/>
      <w:lvlJc w:val="left"/>
      <w:pPr>
        <w:ind w:left="720" w:hanging="360"/>
      </w:pPr>
      <w:rPr>
        <w:rFonts w:ascii="Symbol" w:hAnsi="Symbol" w:hint="default"/>
      </w:rPr>
    </w:lvl>
    <w:lvl w:ilvl="1" w:tplc="91308632">
      <w:start w:val="1"/>
      <w:numFmt w:val="bullet"/>
      <w:lvlText w:val="o"/>
      <w:lvlJc w:val="left"/>
      <w:pPr>
        <w:ind w:left="1440" w:hanging="360"/>
      </w:pPr>
      <w:rPr>
        <w:rFonts w:ascii="Courier New" w:hAnsi="Courier New" w:hint="default"/>
      </w:rPr>
    </w:lvl>
    <w:lvl w:ilvl="2" w:tplc="95A8DE6A">
      <w:start w:val="1"/>
      <w:numFmt w:val="bullet"/>
      <w:lvlText w:val=""/>
      <w:lvlJc w:val="left"/>
      <w:pPr>
        <w:ind w:left="2160" w:hanging="360"/>
      </w:pPr>
      <w:rPr>
        <w:rFonts w:ascii="Wingdings" w:hAnsi="Wingdings" w:hint="default"/>
      </w:rPr>
    </w:lvl>
    <w:lvl w:ilvl="3" w:tplc="13BEB0A8">
      <w:start w:val="1"/>
      <w:numFmt w:val="bullet"/>
      <w:lvlText w:val=""/>
      <w:lvlJc w:val="left"/>
      <w:pPr>
        <w:ind w:left="2880" w:hanging="360"/>
      </w:pPr>
      <w:rPr>
        <w:rFonts w:ascii="Symbol" w:hAnsi="Symbol" w:hint="default"/>
      </w:rPr>
    </w:lvl>
    <w:lvl w:ilvl="4" w:tplc="8A5EB28A">
      <w:start w:val="1"/>
      <w:numFmt w:val="bullet"/>
      <w:lvlText w:val="o"/>
      <w:lvlJc w:val="left"/>
      <w:pPr>
        <w:ind w:left="3600" w:hanging="360"/>
      </w:pPr>
      <w:rPr>
        <w:rFonts w:ascii="Courier New" w:hAnsi="Courier New" w:hint="default"/>
      </w:rPr>
    </w:lvl>
    <w:lvl w:ilvl="5" w:tplc="D46811CC">
      <w:start w:val="1"/>
      <w:numFmt w:val="bullet"/>
      <w:lvlText w:val=""/>
      <w:lvlJc w:val="left"/>
      <w:pPr>
        <w:ind w:left="4320" w:hanging="360"/>
      </w:pPr>
      <w:rPr>
        <w:rFonts w:ascii="Wingdings" w:hAnsi="Wingdings" w:hint="default"/>
      </w:rPr>
    </w:lvl>
    <w:lvl w:ilvl="6" w:tplc="2466D2BC">
      <w:start w:val="1"/>
      <w:numFmt w:val="bullet"/>
      <w:lvlText w:val=""/>
      <w:lvlJc w:val="left"/>
      <w:pPr>
        <w:ind w:left="5040" w:hanging="360"/>
      </w:pPr>
      <w:rPr>
        <w:rFonts w:ascii="Symbol" w:hAnsi="Symbol" w:hint="default"/>
      </w:rPr>
    </w:lvl>
    <w:lvl w:ilvl="7" w:tplc="0FD0F938">
      <w:start w:val="1"/>
      <w:numFmt w:val="bullet"/>
      <w:lvlText w:val="o"/>
      <w:lvlJc w:val="left"/>
      <w:pPr>
        <w:ind w:left="5760" w:hanging="360"/>
      </w:pPr>
      <w:rPr>
        <w:rFonts w:ascii="Courier New" w:hAnsi="Courier New" w:hint="default"/>
      </w:rPr>
    </w:lvl>
    <w:lvl w:ilvl="8" w:tplc="78EEDCE2">
      <w:start w:val="1"/>
      <w:numFmt w:val="bullet"/>
      <w:lvlText w:val=""/>
      <w:lvlJc w:val="left"/>
      <w:pPr>
        <w:ind w:left="6480" w:hanging="360"/>
      </w:pPr>
      <w:rPr>
        <w:rFonts w:ascii="Wingdings" w:hAnsi="Wingdings" w:hint="default"/>
      </w:rPr>
    </w:lvl>
  </w:abstractNum>
  <w:abstractNum w:abstractNumId="37" w15:restartNumberingAfterBreak="0">
    <w:nsid w:val="2FF052D6"/>
    <w:multiLevelType w:val="hybridMultilevel"/>
    <w:tmpl w:val="FFFFFFFF"/>
    <w:lvl w:ilvl="0" w:tplc="798EA112">
      <w:start w:val="1"/>
      <w:numFmt w:val="decimal"/>
      <w:lvlText w:val="%1."/>
      <w:lvlJc w:val="left"/>
      <w:pPr>
        <w:ind w:left="720" w:hanging="360"/>
      </w:pPr>
    </w:lvl>
    <w:lvl w:ilvl="1" w:tplc="C6C4E878">
      <w:start w:val="1"/>
      <w:numFmt w:val="lowerLetter"/>
      <w:lvlText w:val="%2."/>
      <w:lvlJc w:val="left"/>
      <w:pPr>
        <w:ind w:left="1440" w:hanging="360"/>
      </w:pPr>
    </w:lvl>
    <w:lvl w:ilvl="2" w:tplc="C76E3C6A">
      <w:start w:val="1"/>
      <w:numFmt w:val="lowerRoman"/>
      <w:lvlText w:val="%3."/>
      <w:lvlJc w:val="right"/>
      <w:pPr>
        <w:ind w:left="2160" w:hanging="180"/>
      </w:pPr>
    </w:lvl>
    <w:lvl w:ilvl="3" w:tplc="0DA0F072">
      <w:start w:val="1"/>
      <w:numFmt w:val="decimal"/>
      <w:lvlText w:val="%4."/>
      <w:lvlJc w:val="left"/>
      <w:pPr>
        <w:ind w:left="2880" w:hanging="360"/>
      </w:pPr>
    </w:lvl>
    <w:lvl w:ilvl="4" w:tplc="CFE6387C">
      <w:start w:val="1"/>
      <w:numFmt w:val="lowerLetter"/>
      <w:lvlText w:val="%5."/>
      <w:lvlJc w:val="left"/>
      <w:pPr>
        <w:ind w:left="3600" w:hanging="360"/>
      </w:pPr>
    </w:lvl>
    <w:lvl w:ilvl="5" w:tplc="72ACC174">
      <w:start w:val="1"/>
      <w:numFmt w:val="lowerRoman"/>
      <w:lvlText w:val="%6."/>
      <w:lvlJc w:val="right"/>
      <w:pPr>
        <w:ind w:left="4320" w:hanging="180"/>
      </w:pPr>
    </w:lvl>
    <w:lvl w:ilvl="6" w:tplc="180041B2">
      <w:start w:val="1"/>
      <w:numFmt w:val="decimal"/>
      <w:lvlText w:val="%7."/>
      <w:lvlJc w:val="left"/>
      <w:pPr>
        <w:ind w:left="5040" w:hanging="360"/>
      </w:pPr>
    </w:lvl>
    <w:lvl w:ilvl="7" w:tplc="BD2CF068">
      <w:start w:val="1"/>
      <w:numFmt w:val="lowerLetter"/>
      <w:lvlText w:val="%8."/>
      <w:lvlJc w:val="left"/>
      <w:pPr>
        <w:ind w:left="5760" w:hanging="360"/>
      </w:pPr>
    </w:lvl>
    <w:lvl w:ilvl="8" w:tplc="7D2ECE72">
      <w:start w:val="1"/>
      <w:numFmt w:val="lowerRoman"/>
      <w:lvlText w:val="%9."/>
      <w:lvlJc w:val="right"/>
      <w:pPr>
        <w:ind w:left="6480" w:hanging="180"/>
      </w:pPr>
    </w:lvl>
  </w:abstractNum>
  <w:abstractNum w:abstractNumId="38" w15:restartNumberingAfterBreak="0">
    <w:nsid w:val="30A96FAA"/>
    <w:multiLevelType w:val="hybridMultilevel"/>
    <w:tmpl w:val="D47630A2"/>
    <w:lvl w:ilvl="0" w:tplc="EC9E02B6">
      <w:start w:val="1"/>
      <w:numFmt w:val="bullet"/>
      <w:lvlText w:val=""/>
      <w:lvlJc w:val="left"/>
      <w:pPr>
        <w:ind w:left="720" w:hanging="360"/>
      </w:pPr>
      <w:rPr>
        <w:rFonts w:ascii="Symbol" w:hAnsi="Symbol" w:hint="default"/>
      </w:rPr>
    </w:lvl>
    <w:lvl w:ilvl="1" w:tplc="618CD576">
      <w:start w:val="1"/>
      <w:numFmt w:val="bullet"/>
      <w:lvlText w:val=""/>
      <w:lvlJc w:val="left"/>
      <w:pPr>
        <w:ind w:left="720" w:hanging="360"/>
      </w:pPr>
      <w:rPr>
        <w:rFonts w:ascii="Symbol" w:hAnsi="Symbol" w:hint="default"/>
      </w:rPr>
    </w:lvl>
    <w:lvl w:ilvl="2" w:tplc="8C2014DA" w:tentative="1">
      <w:start w:val="1"/>
      <w:numFmt w:val="bullet"/>
      <w:lvlText w:val=""/>
      <w:lvlJc w:val="left"/>
      <w:pPr>
        <w:ind w:left="2160" w:hanging="360"/>
      </w:pPr>
      <w:rPr>
        <w:rFonts w:ascii="Wingdings" w:hAnsi="Wingdings" w:hint="default"/>
      </w:rPr>
    </w:lvl>
    <w:lvl w:ilvl="3" w:tplc="71D0C664" w:tentative="1">
      <w:start w:val="1"/>
      <w:numFmt w:val="bullet"/>
      <w:lvlText w:val=""/>
      <w:lvlJc w:val="left"/>
      <w:pPr>
        <w:ind w:left="2880" w:hanging="360"/>
      </w:pPr>
      <w:rPr>
        <w:rFonts w:ascii="Symbol" w:hAnsi="Symbol" w:hint="default"/>
      </w:rPr>
    </w:lvl>
    <w:lvl w:ilvl="4" w:tplc="7FA67E04" w:tentative="1">
      <w:start w:val="1"/>
      <w:numFmt w:val="bullet"/>
      <w:lvlText w:val="o"/>
      <w:lvlJc w:val="left"/>
      <w:pPr>
        <w:ind w:left="3600" w:hanging="360"/>
      </w:pPr>
      <w:rPr>
        <w:rFonts w:ascii="Courier New" w:hAnsi="Courier New" w:hint="default"/>
      </w:rPr>
    </w:lvl>
    <w:lvl w:ilvl="5" w:tplc="00122DC0" w:tentative="1">
      <w:start w:val="1"/>
      <w:numFmt w:val="bullet"/>
      <w:lvlText w:val=""/>
      <w:lvlJc w:val="left"/>
      <w:pPr>
        <w:ind w:left="4320" w:hanging="360"/>
      </w:pPr>
      <w:rPr>
        <w:rFonts w:ascii="Wingdings" w:hAnsi="Wingdings" w:hint="default"/>
      </w:rPr>
    </w:lvl>
    <w:lvl w:ilvl="6" w:tplc="6EC87178" w:tentative="1">
      <w:start w:val="1"/>
      <w:numFmt w:val="bullet"/>
      <w:lvlText w:val=""/>
      <w:lvlJc w:val="left"/>
      <w:pPr>
        <w:ind w:left="5040" w:hanging="360"/>
      </w:pPr>
      <w:rPr>
        <w:rFonts w:ascii="Symbol" w:hAnsi="Symbol" w:hint="default"/>
      </w:rPr>
    </w:lvl>
    <w:lvl w:ilvl="7" w:tplc="6DA6F0C8" w:tentative="1">
      <w:start w:val="1"/>
      <w:numFmt w:val="bullet"/>
      <w:lvlText w:val="o"/>
      <w:lvlJc w:val="left"/>
      <w:pPr>
        <w:ind w:left="5760" w:hanging="360"/>
      </w:pPr>
      <w:rPr>
        <w:rFonts w:ascii="Courier New" w:hAnsi="Courier New" w:hint="default"/>
      </w:rPr>
    </w:lvl>
    <w:lvl w:ilvl="8" w:tplc="C15C5748" w:tentative="1">
      <w:start w:val="1"/>
      <w:numFmt w:val="bullet"/>
      <w:lvlText w:val=""/>
      <w:lvlJc w:val="left"/>
      <w:pPr>
        <w:ind w:left="6480" w:hanging="360"/>
      </w:pPr>
      <w:rPr>
        <w:rFonts w:ascii="Wingdings" w:hAnsi="Wingdings" w:hint="default"/>
      </w:rPr>
    </w:lvl>
  </w:abstractNum>
  <w:abstractNum w:abstractNumId="39" w15:restartNumberingAfterBreak="0">
    <w:nsid w:val="31677A5C"/>
    <w:multiLevelType w:val="hybridMultilevel"/>
    <w:tmpl w:val="150E26C4"/>
    <w:lvl w:ilvl="0" w:tplc="4D4234FC">
      <w:start w:val="1"/>
      <w:numFmt w:val="bullet"/>
      <w:lvlText w:val=""/>
      <w:lvlJc w:val="left"/>
      <w:pPr>
        <w:ind w:left="720" w:hanging="360"/>
      </w:pPr>
      <w:rPr>
        <w:rFonts w:ascii="Symbol" w:hAnsi="Symbol" w:hint="default"/>
      </w:rPr>
    </w:lvl>
    <w:lvl w:ilvl="1" w:tplc="FDD20FCA">
      <w:start w:val="1"/>
      <w:numFmt w:val="bullet"/>
      <w:lvlText w:val=""/>
      <w:lvlJc w:val="left"/>
      <w:pPr>
        <w:ind w:left="720" w:hanging="360"/>
      </w:pPr>
      <w:rPr>
        <w:rFonts w:ascii="Symbol" w:hAnsi="Symbol" w:hint="default"/>
      </w:rPr>
    </w:lvl>
    <w:lvl w:ilvl="2" w:tplc="0BB0D97E" w:tentative="1">
      <w:start w:val="1"/>
      <w:numFmt w:val="bullet"/>
      <w:lvlText w:val=""/>
      <w:lvlJc w:val="left"/>
      <w:pPr>
        <w:ind w:left="2160" w:hanging="360"/>
      </w:pPr>
      <w:rPr>
        <w:rFonts w:ascii="Wingdings" w:hAnsi="Wingdings" w:hint="default"/>
      </w:rPr>
    </w:lvl>
    <w:lvl w:ilvl="3" w:tplc="3D9C0C8A" w:tentative="1">
      <w:start w:val="1"/>
      <w:numFmt w:val="bullet"/>
      <w:lvlText w:val=""/>
      <w:lvlJc w:val="left"/>
      <w:pPr>
        <w:ind w:left="2880" w:hanging="360"/>
      </w:pPr>
      <w:rPr>
        <w:rFonts w:ascii="Symbol" w:hAnsi="Symbol" w:hint="default"/>
      </w:rPr>
    </w:lvl>
    <w:lvl w:ilvl="4" w:tplc="8928609E" w:tentative="1">
      <w:start w:val="1"/>
      <w:numFmt w:val="bullet"/>
      <w:lvlText w:val="o"/>
      <w:lvlJc w:val="left"/>
      <w:pPr>
        <w:ind w:left="3600" w:hanging="360"/>
      </w:pPr>
      <w:rPr>
        <w:rFonts w:ascii="Courier New" w:hAnsi="Courier New" w:hint="default"/>
      </w:rPr>
    </w:lvl>
    <w:lvl w:ilvl="5" w:tplc="E8629DEC" w:tentative="1">
      <w:start w:val="1"/>
      <w:numFmt w:val="bullet"/>
      <w:lvlText w:val=""/>
      <w:lvlJc w:val="left"/>
      <w:pPr>
        <w:ind w:left="4320" w:hanging="360"/>
      </w:pPr>
      <w:rPr>
        <w:rFonts w:ascii="Wingdings" w:hAnsi="Wingdings" w:hint="default"/>
      </w:rPr>
    </w:lvl>
    <w:lvl w:ilvl="6" w:tplc="EC9475FA" w:tentative="1">
      <w:start w:val="1"/>
      <w:numFmt w:val="bullet"/>
      <w:lvlText w:val=""/>
      <w:lvlJc w:val="left"/>
      <w:pPr>
        <w:ind w:left="5040" w:hanging="360"/>
      </w:pPr>
      <w:rPr>
        <w:rFonts w:ascii="Symbol" w:hAnsi="Symbol" w:hint="default"/>
      </w:rPr>
    </w:lvl>
    <w:lvl w:ilvl="7" w:tplc="9C829D06" w:tentative="1">
      <w:start w:val="1"/>
      <w:numFmt w:val="bullet"/>
      <w:lvlText w:val="o"/>
      <w:lvlJc w:val="left"/>
      <w:pPr>
        <w:ind w:left="5760" w:hanging="360"/>
      </w:pPr>
      <w:rPr>
        <w:rFonts w:ascii="Courier New" w:hAnsi="Courier New" w:hint="default"/>
      </w:rPr>
    </w:lvl>
    <w:lvl w:ilvl="8" w:tplc="8296188E" w:tentative="1">
      <w:start w:val="1"/>
      <w:numFmt w:val="bullet"/>
      <w:lvlText w:val=""/>
      <w:lvlJc w:val="left"/>
      <w:pPr>
        <w:ind w:left="6480" w:hanging="360"/>
      </w:pPr>
      <w:rPr>
        <w:rFonts w:ascii="Wingdings" w:hAnsi="Wingdings" w:hint="default"/>
      </w:rPr>
    </w:lvl>
  </w:abstractNum>
  <w:abstractNum w:abstractNumId="40" w15:restartNumberingAfterBreak="0">
    <w:nsid w:val="317DA6FC"/>
    <w:multiLevelType w:val="hybridMultilevel"/>
    <w:tmpl w:val="FFFFFFFF"/>
    <w:lvl w:ilvl="0" w:tplc="C7BAD9C2">
      <w:start w:val="1"/>
      <w:numFmt w:val="bullet"/>
      <w:lvlText w:val=""/>
      <w:lvlJc w:val="left"/>
      <w:pPr>
        <w:ind w:left="720" w:hanging="360"/>
      </w:pPr>
      <w:rPr>
        <w:rFonts w:ascii="Symbol" w:hAnsi="Symbol" w:hint="default"/>
      </w:rPr>
    </w:lvl>
    <w:lvl w:ilvl="1" w:tplc="A9A80276">
      <w:start w:val="1"/>
      <w:numFmt w:val="bullet"/>
      <w:lvlText w:val="o"/>
      <w:lvlJc w:val="left"/>
      <w:pPr>
        <w:ind w:left="1440" w:hanging="360"/>
      </w:pPr>
      <w:rPr>
        <w:rFonts w:ascii="Courier New" w:hAnsi="Courier New" w:hint="default"/>
      </w:rPr>
    </w:lvl>
    <w:lvl w:ilvl="2" w:tplc="B84EF8E0">
      <w:start w:val="1"/>
      <w:numFmt w:val="bullet"/>
      <w:lvlText w:val=""/>
      <w:lvlJc w:val="left"/>
      <w:pPr>
        <w:ind w:left="2160" w:hanging="360"/>
      </w:pPr>
      <w:rPr>
        <w:rFonts w:ascii="Wingdings" w:hAnsi="Wingdings" w:hint="default"/>
      </w:rPr>
    </w:lvl>
    <w:lvl w:ilvl="3" w:tplc="541E52FC">
      <w:start w:val="1"/>
      <w:numFmt w:val="bullet"/>
      <w:lvlText w:val=""/>
      <w:lvlJc w:val="left"/>
      <w:pPr>
        <w:ind w:left="2880" w:hanging="360"/>
      </w:pPr>
      <w:rPr>
        <w:rFonts w:ascii="Symbol" w:hAnsi="Symbol" w:hint="default"/>
      </w:rPr>
    </w:lvl>
    <w:lvl w:ilvl="4" w:tplc="1D4A0A9A">
      <w:start w:val="1"/>
      <w:numFmt w:val="bullet"/>
      <w:lvlText w:val="o"/>
      <w:lvlJc w:val="left"/>
      <w:pPr>
        <w:ind w:left="3600" w:hanging="360"/>
      </w:pPr>
      <w:rPr>
        <w:rFonts w:ascii="Courier New" w:hAnsi="Courier New" w:hint="default"/>
      </w:rPr>
    </w:lvl>
    <w:lvl w:ilvl="5" w:tplc="245ADB56">
      <w:start w:val="1"/>
      <w:numFmt w:val="bullet"/>
      <w:lvlText w:val=""/>
      <w:lvlJc w:val="left"/>
      <w:pPr>
        <w:ind w:left="4320" w:hanging="360"/>
      </w:pPr>
      <w:rPr>
        <w:rFonts w:ascii="Wingdings" w:hAnsi="Wingdings" w:hint="default"/>
      </w:rPr>
    </w:lvl>
    <w:lvl w:ilvl="6" w:tplc="F72AAB70">
      <w:start w:val="1"/>
      <w:numFmt w:val="bullet"/>
      <w:lvlText w:val=""/>
      <w:lvlJc w:val="left"/>
      <w:pPr>
        <w:ind w:left="5040" w:hanging="360"/>
      </w:pPr>
      <w:rPr>
        <w:rFonts w:ascii="Symbol" w:hAnsi="Symbol" w:hint="default"/>
      </w:rPr>
    </w:lvl>
    <w:lvl w:ilvl="7" w:tplc="8AE61918">
      <w:start w:val="1"/>
      <w:numFmt w:val="bullet"/>
      <w:lvlText w:val="o"/>
      <w:lvlJc w:val="left"/>
      <w:pPr>
        <w:ind w:left="5760" w:hanging="360"/>
      </w:pPr>
      <w:rPr>
        <w:rFonts w:ascii="Courier New" w:hAnsi="Courier New" w:hint="default"/>
      </w:rPr>
    </w:lvl>
    <w:lvl w:ilvl="8" w:tplc="F3F20F32">
      <w:start w:val="1"/>
      <w:numFmt w:val="bullet"/>
      <w:lvlText w:val=""/>
      <w:lvlJc w:val="left"/>
      <w:pPr>
        <w:ind w:left="6480" w:hanging="360"/>
      </w:pPr>
      <w:rPr>
        <w:rFonts w:ascii="Wingdings" w:hAnsi="Wingdings" w:hint="default"/>
      </w:rPr>
    </w:lvl>
  </w:abstractNum>
  <w:abstractNum w:abstractNumId="41" w15:restartNumberingAfterBreak="0">
    <w:nsid w:val="331440B1"/>
    <w:multiLevelType w:val="hybridMultilevel"/>
    <w:tmpl w:val="0570D306"/>
    <w:lvl w:ilvl="0" w:tplc="9B78D644">
      <w:start w:val="1"/>
      <w:numFmt w:val="bullet"/>
      <w:lvlText w:val=""/>
      <w:lvlJc w:val="left"/>
      <w:pPr>
        <w:ind w:left="720" w:hanging="360"/>
      </w:pPr>
      <w:rPr>
        <w:rFonts w:ascii="Symbol" w:hAnsi="Symbol" w:hint="default"/>
      </w:rPr>
    </w:lvl>
    <w:lvl w:ilvl="1" w:tplc="A2EA86B2" w:tentative="1">
      <w:start w:val="1"/>
      <w:numFmt w:val="bullet"/>
      <w:lvlText w:val="o"/>
      <w:lvlJc w:val="left"/>
      <w:pPr>
        <w:ind w:left="1440" w:hanging="360"/>
      </w:pPr>
      <w:rPr>
        <w:rFonts w:ascii="Courier New" w:hAnsi="Courier New" w:hint="default"/>
      </w:rPr>
    </w:lvl>
    <w:lvl w:ilvl="2" w:tplc="CF045696" w:tentative="1">
      <w:start w:val="1"/>
      <w:numFmt w:val="bullet"/>
      <w:lvlText w:val=""/>
      <w:lvlJc w:val="left"/>
      <w:pPr>
        <w:ind w:left="2160" w:hanging="360"/>
      </w:pPr>
      <w:rPr>
        <w:rFonts w:ascii="Wingdings" w:hAnsi="Wingdings" w:hint="default"/>
      </w:rPr>
    </w:lvl>
    <w:lvl w:ilvl="3" w:tplc="1DEAF5E6" w:tentative="1">
      <w:start w:val="1"/>
      <w:numFmt w:val="bullet"/>
      <w:lvlText w:val=""/>
      <w:lvlJc w:val="left"/>
      <w:pPr>
        <w:ind w:left="2880" w:hanging="360"/>
      </w:pPr>
      <w:rPr>
        <w:rFonts w:ascii="Symbol" w:hAnsi="Symbol" w:hint="default"/>
      </w:rPr>
    </w:lvl>
    <w:lvl w:ilvl="4" w:tplc="3786640C" w:tentative="1">
      <w:start w:val="1"/>
      <w:numFmt w:val="bullet"/>
      <w:lvlText w:val="o"/>
      <w:lvlJc w:val="left"/>
      <w:pPr>
        <w:ind w:left="3600" w:hanging="360"/>
      </w:pPr>
      <w:rPr>
        <w:rFonts w:ascii="Courier New" w:hAnsi="Courier New" w:hint="default"/>
      </w:rPr>
    </w:lvl>
    <w:lvl w:ilvl="5" w:tplc="BDB07B3E" w:tentative="1">
      <w:start w:val="1"/>
      <w:numFmt w:val="bullet"/>
      <w:lvlText w:val=""/>
      <w:lvlJc w:val="left"/>
      <w:pPr>
        <w:ind w:left="4320" w:hanging="360"/>
      </w:pPr>
      <w:rPr>
        <w:rFonts w:ascii="Wingdings" w:hAnsi="Wingdings" w:hint="default"/>
      </w:rPr>
    </w:lvl>
    <w:lvl w:ilvl="6" w:tplc="93EC27D8" w:tentative="1">
      <w:start w:val="1"/>
      <w:numFmt w:val="bullet"/>
      <w:lvlText w:val=""/>
      <w:lvlJc w:val="left"/>
      <w:pPr>
        <w:ind w:left="5040" w:hanging="360"/>
      </w:pPr>
      <w:rPr>
        <w:rFonts w:ascii="Symbol" w:hAnsi="Symbol" w:hint="default"/>
      </w:rPr>
    </w:lvl>
    <w:lvl w:ilvl="7" w:tplc="F13C36C6" w:tentative="1">
      <w:start w:val="1"/>
      <w:numFmt w:val="bullet"/>
      <w:lvlText w:val="o"/>
      <w:lvlJc w:val="left"/>
      <w:pPr>
        <w:ind w:left="5760" w:hanging="360"/>
      </w:pPr>
      <w:rPr>
        <w:rFonts w:ascii="Courier New" w:hAnsi="Courier New" w:hint="default"/>
      </w:rPr>
    </w:lvl>
    <w:lvl w:ilvl="8" w:tplc="C7ACB59A" w:tentative="1">
      <w:start w:val="1"/>
      <w:numFmt w:val="bullet"/>
      <w:lvlText w:val=""/>
      <w:lvlJc w:val="left"/>
      <w:pPr>
        <w:ind w:left="6480" w:hanging="360"/>
      </w:pPr>
      <w:rPr>
        <w:rFonts w:ascii="Wingdings" w:hAnsi="Wingdings" w:hint="default"/>
      </w:rPr>
    </w:lvl>
  </w:abstractNum>
  <w:abstractNum w:abstractNumId="42" w15:restartNumberingAfterBreak="0">
    <w:nsid w:val="3321F6A4"/>
    <w:multiLevelType w:val="hybridMultilevel"/>
    <w:tmpl w:val="FFFFFFFF"/>
    <w:lvl w:ilvl="0" w:tplc="4410A81C">
      <w:start w:val="1"/>
      <w:numFmt w:val="bullet"/>
      <w:lvlText w:val=""/>
      <w:lvlJc w:val="left"/>
      <w:pPr>
        <w:ind w:left="720" w:hanging="360"/>
      </w:pPr>
      <w:rPr>
        <w:rFonts w:ascii="Symbol" w:hAnsi="Symbol" w:hint="default"/>
      </w:rPr>
    </w:lvl>
    <w:lvl w:ilvl="1" w:tplc="B080A3C2">
      <w:start w:val="1"/>
      <w:numFmt w:val="bullet"/>
      <w:lvlText w:val="o"/>
      <w:lvlJc w:val="left"/>
      <w:pPr>
        <w:ind w:left="1440" w:hanging="360"/>
      </w:pPr>
      <w:rPr>
        <w:rFonts w:ascii="Courier New" w:hAnsi="Courier New" w:hint="default"/>
      </w:rPr>
    </w:lvl>
    <w:lvl w:ilvl="2" w:tplc="D9B0C544">
      <w:start w:val="1"/>
      <w:numFmt w:val="bullet"/>
      <w:lvlText w:val=""/>
      <w:lvlJc w:val="left"/>
      <w:pPr>
        <w:ind w:left="2160" w:hanging="360"/>
      </w:pPr>
      <w:rPr>
        <w:rFonts w:ascii="Wingdings" w:hAnsi="Wingdings" w:hint="default"/>
      </w:rPr>
    </w:lvl>
    <w:lvl w:ilvl="3" w:tplc="6748A1C8">
      <w:start w:val="1"/>
      <w:numFmt w:val="bullet"/>
      <w:lvlText w:val=""/>
      <w:lvlJc w:val="left"/>
      <w:pPr>
        <w:ind w:left="2880" w:hanging="360"/>
      </w:pPr>
      <w:rPr>
        <w:rFonts w:ascii="Symbol" w:hAnsi="Symbol" w:hint="default"/>
      </w:rPr>
    </w:lvl>
    <w:lvl w:ilvl="4" w:tplc="04AEE4E8">
      <w:start w:val="1"/>
      <w:numFmt w:val="bullet"/>
      <w:lvlText w:val="o"/>
      <w:lvlJc w:val="left"/>
      <w:pPr>
        <w:ind w:left="3600" w:hanging="360"/>
      </w:pPr>
      <w:rPr>
        <w:rFonts w:ascii="Courier New" w:hAnsi="Courier New" w:hint="default"/>
      </w:rPr>
    </w:lvl>
    <w:lvl w:ilvl="5" w:tplc="29F03F18">
      <w:start w:val="1"/>
      <w:numFmt w:val="bullet"/>
      <w:lvlText w:val=""/>
      <w:lvlJc w:val="left"/>
      <w:pPr>
        <w:ind w:left="4320" w:hanging="360"/>
      </w:pPr>
      <w:rPr>
        <w:rFonts w:ascii="Wingdings" w:hAnsi="Wingdings" w:hint="default"/>
      </w:rPr>
    </w:lvl>
    <w:lvl w:ilvl="6" w:tplc="C56EA9BE">
      <w:start w:val="1"/>
      <w:numFmt w:val="bullet"/>
      <w:lvlText w:val=""/>
      <w:lvlJc w:val="left"/>
      <w:pPr>
        <w:ind w:left="5040" w:hanging="360"/>
      </w:pPr>
      <w:rPr>
        <w:rFonts w:ascii="Symbol" w:hAnsi="Symbol" w:hint="default"/>
      </w:rPr>
    </w:lvl>
    <w:lvl w:ilvl="7" w:tplc="81CE3624">
      <w:start w:val="1"/>
      <w:numFmt w:val="bullet"/>
      <w:lvlText w:val="o"/>
      <w:lvlJc w:val="left"/>
      <w:pPr>
        <w:ind w:left="5760" w:hanging="360"/>
      </w:pPr>
      <w:rPr>
        <w:rFonts w:ascii="Courier New" w:hAnsi="Courier New" w:hint="default"/>
      </w:rPr>
    </w:lvl>
    <w:lvl w:ilvl="8" w:tplc="827680CA">
      <w:start w:val="1"/>
      <w:numFmt w:val="bullet"/>
      <w:lvlText w:val=""/>
      <w:lvlJc w:val="left"/>
      <w:pPr>
        <w:ind w:left="6480" w:hanging="360"/>
      </w:pPr>
      <w:rPr>
        <w:rFonts w:ascii="Wingdings" w:hAnsi="Wingdings" w:hint="default"/>
      </w:rPr>
    </w:lvl>
  </w:abstractNum>
  <w:abstractNum w:abstractNumId="43" w15:restartNumberingAfterBreak="0">
    <w:nsid w:val="34B37A75"/>
    <w:multiLevelType w:val="hybridMultilevel"/>
    <w:tmpl w:val="4D984F36"/>
    <w:lvl w:ilvl="0" w:tplc="DE329D34">
      <w:start w:val="1"/>
      <w:numFmt w:val="bullet"/>
      <w:lvlText w:val=""/>
      <w:lvlJc w:val="left"/>
      <w:pPr>
        <w:ind w:left="720" w:hanging="360"/>
      </w:pPr>
      <w:rPr>
        <w:rFonts w:ascii="Symbol" w:hAnsi="Symbol" w:hint="default"/>
      </w:rPr>
    </w:lvl>
    <w:lvl w:ilvl="1" w:tplc="73889ACA" w:tentative="1">
      <w:start w:val="1"/>
      <w:numFmt w:val="bullet"/>
      <w:lvlText w:val="o"/>
      <w:lvlJc w:val="left"/>
      <w:pPr>
        <w:ind w:left="1440" w:hanging="360"/>
      </w:pPr>
      <w:rPr>
        <w:rFonts w:ascii="Courier New" w:hAnsi="Courier New" w:hint="default"/>
      </w:rPr>
    </w:lvl>
    <w:lvl w:ilvl="2" w:tplc="A9C8E842" w:tentative="1">
      <w:start w:val="1"/>
      <w:numFmt w:val="bullet"/>
      <w:lvlText w:val=""/>
      <w:lvlJc w:val="left"/>
      <w:pPr>
        <w:ind w:left="2160" w:hanging="360"/>
      </w:pPr>
      <w:rPr>
        <w:rFonts w:ascii="Wingdings" w:hAnsi="Wingdings" w:hint="default"/>
      </w:rPr>
    </w:lvl>
    <w:lvl w:ilvl="3" w:tplc="C07031D8" w:tentative="1">
      <w:start w:val="1"/>
      <w:numFmt w:val="bullet"/>
      <w:lvlText w:val=""/>
      <w:lvlJc w:val="left"/>
      <w:pPr>
        <w:ind w:left="2880" w:hanging="360"/>
      </w:pPr>
      <w:rPr>
        <w:rFonts w:ascii="Symbol" w:hAnsi="Symbol" w:hint="default"/>
      </w:rPr>
    </w:lvl>
    <w:lvl w:ilvl="4" w:tplc="AAB69CEA" w:tentative="1">
      <w:start w:val="1"/>
      <w:numFmt w:val="bullet"/>
      <w:lvlText w:val="o"/>
      <w:lvlJc w:val="left"/>
      <w:pPr>
        <w:ind w:left="3600" w:hanging="360"/>
      </w:pPr>
      <w:rPr>
        <w:rFonts w:ascii="Courier New" w:hAnsi="Courier New" w:hint="default"/>
      </w:rPr>
    </w:lvl>
    <w:lvl w:ilvl="5" w:tplc="59DCE3D8" w:tentative="1">
      <w:start w:val="1"/>
      <w:numFmt w:val="bullet"/>
      <w:lvlText w:val=""/>
      <w:lvlJc w:val="left"/>
      <w:pPr>
        <w:ind w:left="4320" w:hanging="360"/>
      </w:pPr>
      <w:rPr>
        <w:rFonts w:ascii="Wingdings" w:hAnsi="Wingdings" w:hint="default"/>
      </w:rPr>
    </w:lvl>
    <w:lvl w:ilvl="6" w:tplc="8020E026" w:tentative="1">
      <w:start w:val="1"/>
      <w:numFmt w:val="bullet"/>
      <w:lvlText w:val=""/>
      <w:lvlJc w:val="left"/>
      <w:pPr>
        <w:ind w:left="5040" w:hanging="360"/>
      </w:pPr>
      <w:rPr>
        <w:rFonts w:ascii="Symbol" w:hAnsi="Symbol" w:hint="default"/>
      </w:rPr>
    </w:lvl>
    <w:lvl w:ilvl="7" w:tplc="BA38ABEE" w:tentative="1">
      <w:start w:val="1"/>
      <w:numFmt w:val="bullet"/>
      <w:lvlText w:val="o"/>
      <w:lvlJc w:val="left"/>
      <w:pPr>
        <w:ind w:left="5760" w:hanging="360"/>
      </w:pPr>
      <w:rPr>
        <w:rFonts w:ascii="Courier New" w:hAnsi="Courier New" w:hint="default"/>
      </w:rPr>
    </w:lvl>
    <w:lvl w:ilvl="8" w:tplc="7ADA5D52" w:tentative="1">
      <w:start w:val="1"/>
      <w:numFmt w:val="bullet"/>
      <w:lvlText w:val=""/>
      <w:lvlJc w:val="left"/>
      <w:pPr>
        <w:ind w:left="6480" w:hanging="360"/>
      </w:pPr>
      <w:rPr>
        <w:rFonts w:ascii="Wingdings" w:hAnsi="Wingdings" w:hint="default"/>
      </w:rPr>
    </w:lvl>
  </w:abstractNum>
  <w:abstractNum w:abstractNumId="44" w15:restartNumberingAfterBreak="0">
    <w:nsid w:val="382D4AC9"/>
    <w:multiLevelType w:val="hybridMultilevel"/>
    <w:tmpl w:val="ADA64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787C2F"/>
    <w:multiLevelType w:val="hybridMultilevel"/>
    <w:tmpl w:val="F0661574"/>
    <w:lvl w:ilvl="0" w:tplc="2D9E4B38">
      <w:start w:val="1"/>
      <w:numFmt w:val="bullet"/>
      <w:lvlText w:val=""/>
      <w:lvlJc w:val="left"/>
      <w:pPr>
        <w:ind w:left="720" w:hanging="360"/>
      </w:pPr>
      <w:rPr>
        <w:rFonts w:ascii="Symbol" w:hAnsi="Symbol" w:hint="default"/>
      </w:rPr>
    </w:lvl>
    <w:lvl w:ilvl="1" w:tplc="27E6F16A">
      <w:start w:val="1"/>
      <w:numFmt w:val="bullet"/>
      <w:lvlText w:val=""/>
      <w:lvlJc w:val="left"/>
      <w:pPr>
        <w:ind w:left="720" w:hanging="360"/>
      </w:pPr>
      <w:rPr>
        <w:rFonts w:ascii="Symbol" w:hAnsi="Symbol" w:hint="default"/>
      </w:rPr>
    </w:lvl>
    <w:lvl w:ilvl="2" w:tplc="179AC160" w:tentative="1">
      <w:start w:val="1"/>
      <w:numFmt w:val="bullet"/>
      <w:lvlText w:val=""/>
      <w:lvlJc w:val="left"/>
      <w:pPr>
        <w:ind w:left="2160" w:hanging="360"/>
      </w:pPr>
      <w:rPr>
        <w:rFonts w:ascii="Wingdings" w:hAnsi="Wingdings" w:hint="default"/>
      </w:rPr>
    </w:lvl>
    <w:lvl w:ilvl="3" w:tplc="30FCADAA" w:tentative="1">
      <w:start w:val="1"/>
      <w:numFmt w:val="bullet"/>
      <w:lvlText w:val=""/>
      <w:lvlJc w:val="left"/>
      <w:pPr>
        <w:ind w:left="2880" w:hanging="360"/>
      </w:pPr>
      <w:rPr>
        <w:rFonts w:ascii="Symbol" w:hAnsi="Symbol" w:hint="default"/>
      </w:rPr>
    </w:lvl>
    <w:lvl w:ilvl="4" w:tplc="F522E21E" w:tentative="1">
      <w:start w:val="1"/>
      <w:numFmt w:val="bullet"/>
      <w:lvlText w:val="o"/>
      <w:lvlJc w:val="left"/>
      <w:pPr>
        <w:ind w:left="3600" w:hanging="360"/>
      </w:pPr>
      <w:rPr>
        <w:rFonts w:ascii="Courier New" w:hAnsi="Courier New" w:hint="default"/>
      </w:rPr>
    </w:lvl>
    <w:lvl w:ilvl="5" w:tplc="4B3CA93C" w:tentative="1">
      <w:start w:val="1"/>
      <w:numFmt w:val="bullet"/>
      <w:lvlText w:val=""/>
      <w:lvlJc w:val="left"/>
      <w:pPr>
        <w:ind w:left="4320" w:hanging="360"/>
      </w:pPr>
      <w:rPr>
        <w:rFonts w:ascii="Wingdings" w:hAnsi="Wingdings" w:hint="default"/>
      </w:rPr>
    </w:lvl>
    <w:lvl w:ilvl="6" w:tplc="EE4C7AAC" w:tentative="1">
      <w:start w:val="1"/>
      <w:numFmt w:val="bullet"/>
      <w:lvlText w:val=""/>
      <w:lvlJc w:val="left"/>
      <w:pPr>
        <w:ind w:left="5040" w:hanging="360"/>
      </w:pPr>
      <w:rPr>
        <w:rFonts w:ascii="Symbol" w:hAnsi="Symbol" w:hint="default"/>
      </w:rPr>
    </w:lvl>
    <w:lvl w:ilvl="7" w:tplc="9986324A" w:tentative="1">
      <w:start w:val="1"/>
      <w:numFmt w:val="bullet"/>
      <w:lvlText w:val="o"/>
      <w:lvlJc w:val="left"/>
      <w:pPr>
        <w:ind w:left="5760" w:hanging="360"/>
      </w:pPr>
      <w:rPr>
        <w:rFonts w:ascii="Courier New" w:hAnsi="Courier New" w:hint="default"/>
      </w:rPr>
    </w:lvl>
    <w:lvl w:ilvl="8" w:tplc="8AE859FE" w:tentative="1">
      <w:start w:val="1"/>
      <w:numFmt w:val="bullet"/>
      <w:lvlText w:val=""/>
      <w:lvlJc w:val="left"/>
      <w:pPr>
        <w:ind w:left="6480" w:hanging="360"/>
      </w:pPr>
      <w:rPr>
        <w:rFonts w:ascii="Wingdings" w:hAnsi="Wingdings" w:hint="default"/>
      </w:rPr>
    </w:lvl>
  </w:abstractNum>
  <w:abstractNum w:abstractNumId="46" w15:restartNumberingAfterBreak="0">
    <w:nsid w:val="3CA71D9A"/>
    <w:multiLevelType w:val="hybridMultilevel"/>
    <w:tmpl w:val="DFBCE5E2"/>
    <w:lvl w:ilvl="0" w:tplc="99B65AA0">
      <w:start w:val="1"/>
      <w:numFmt w:val="bullet"/>
      <w:lvlText w:val=""/>
      <w:lvlJc w:val="left"/>
      <w:pPr>
        <w:ind w:left="720" w:hanging="360"/>
      </w:pPr>
      <w:rPr>
        <w:rFonts w:ascii="Symbol" w:hAnsi="Symbol" w:hint="default"/>
      </w:rPr>
    </w:lvl>
    <w:lvl w:ilvl="1" w:tplc="3092AF4A">
      <w:start w:val="1"/>
      <w:numFmt w:val="bullet"/>
      <w:lvlText w:val=""/>
      <w:lvlJc w:val="left"/>
      <w:pPr>
        <w:ind w:left="720" w:hanging="360"/>
      </w:pPr>
      <w:rPr>
        <w:rFonts w:ascii="Symbol" w:hAnsi="Symbol" w:hint="default"/>
      </w:rPr>
    </w:lvl>
    <w:lvl w:ilvl="2" w:tplc="60C25E5C" w:tentative="1">
      <w:start w:val="1"/>
      <w:numFmt w:val="bullet"/>
      <w:lvlText w:val=""/>
      <w:lvlJc w:val="left"/>
      <w:pPr>
        <w:ind w:left="2160" w:hanging="360"/>
      </w:pPr>
      <w:rPr>
        <w:rFonts w:ascii="Wingdings" w:hAnsi="Wingdings" w:hint="default"/>
      </w:rPr>
    </w:lvl>
    <w:lvl w:ilvl="3" w:tplc="6498A330" w:tentative="1">
      <w:start w:val="1"/>
      <w:numFmt w:val="bullet"/>
      <w:lvlText w:val=""/>
      <w:lvlJc w:val="left"/>
      <w:pPr>
        <w:ind w:left="2880" w:hanging="360"/>
      </w:pPr>
      <w:rPr>
        <w:rFonts w:ascii="Symbol" w:hAnsi="Symbol" w:hint="default"/>
      </w:rPr>
    </w:lvl>
    <w:lvl w:ilvl="4" w:tplc="164A782C" w:tentative="1">
      <w:start w:val="1"/>
      <w:numFmt w:val="bullet"/>
      <w:lvlText w:val="o"/>
      <w:lvlJc w:val="left"/>
      <w:pPr>
        <w:ind w:left="3600" w:hanging="360"/>
      </w:pPr>
      <w:rPr>
        <w:rFonts w:ascii="Courier New" w:hAnsi="Courier New" w:hint="default"/>
      </w:rPr>
    </w:lvl>
    <w:lvl w:ilvl="5" w:tplc="B5E0C4C6" w:tentative="1">
      <w:start w:val="1"/>
      <w:numFmt w:val="bullet"/>
      <w:lvlText w:val=""/>
      <w:lvlJc w:val="left"/>
      <w:pPr>
        <w:ind w:left="4320" w:hanging="360"/>
      </w:pPr>
      <w:rPr>
        <w:rFonts w:ascii="Wingdings" w:hAnsi="Wingdings" w:hint="default"/>
      </w:rPr>
    </w:lvl>
    <w:lvl w:ilvl="6" w:tplc="5C521FA8" w:tentative="1">
      <w:start w:val="1"/>
      <w:numFmt w:val="bullet"/>
      <w:lvlText w:val=""/>
      <w:lvlJc w:val="left"/>
      <w:pPr>
        <w:ind w:left="5040" w:hanging="360"/>
      </w:pPr>
      <w:rPr>
        <w:rFonts w:ascii="Symbol" w:hAnsi="Symbol" w:hint="default"/>
      </w:rPr>
    </w:lvl>
    <w:lvl w:ilvl="7" w:tplc="D9681EA6" w:tentative="1">
      <w:start w:val="1"/>
      <w:numFmt w:val="bullet"/>
      <w:lvlText w:val="o"/>
      <w:lvlJc w:val="left"/>
      <w:pPr>
        <w:ind w:left="5760" w:hanging="360"/>
      </w:pPr>
      <w:rPr>
        <w:rFonts w:ascii="Courier New" w:hAnsi="Courier New" w:hint="default"/>
      </w:rPr>
    </w:lvl>
    <w:lvl w:ilvl="8" w:tplc="3BCEA974" w:tentative="1">
      <w:start w:val="1"/>
      <w:numFmt w:val="bullet"/>
      <w:lvlText w:val=""/>
      <w:lvlJc w:val="left"/>
      <w:pPr>
        <w:ind w:left="6480" w:hanging="360"/>
      </w:pPr>
      <w:rPr>
        <w:rFonts w:ascii="Wingdings" w:hAnsi="Wingdings" w:hint="default"/>
      </w:rPr>
    </w:lvl>
  </w:abstractNum>
  <w:abstractNum w:abstractNumId="47" w15:restartNumberingAfterBreak="0">
    <w:nsid w:val="3D3A1613"/>
    <w:multiLevelType w:val="hybridMultilevel"/>
    <w:tmpl w:val="F7144B46"/>
    <w:lvl w:ilvl="0" w:tplc="930A744E">
      <w:start w:val="1"/>
      <w:numFmt w:val="bullet"/>
      <w:lvlText w:val=""/>
      <w:lvlJc w:val="left"/>
      <w:pPr>
        <w:ind w:left="720" w:hanging="360"/>
      </w:pPr>
      <w:rPr>
        <w:rFonts w:ascii="Symbol" w:hAnsi="Symbol" w:hint="default"/>
      </w:rPr>
    </w:lvl>
    <w:lvl w:ilvl="1" w:tplc="631A3DA4" w:tentative="1">
      <w:start w:val="1"/>
      <w:numFmt w:val="bullet"/>
      <w:lvlText w:val="o"/>
      <w:lvlJc w:val="left"/>
      <w:pPr>
        <w:ind w:left="1440" w:hanging="360"/>
      </w:pPr>
      <w:rPr>
        <w:rFonts w:ascii="Courier New" w:hAnsi="Courier New" w:hint="default"/>
      </w:rPr>
    </w:lvl>
    <w:lvl w:ilvl="2" w:tplc="44F6F168" w:tentative="1">
      <w:start w:val="1"/>
      <w:numFmt w:val="bullet"/>
      <w:lvlText w:val=""/>
      <w:lvlJc w:val="left"/>
      <w:pPr>
        <w:ind w:left="2160" w:hanging="360"/>
      </w:pPr>
      <w:rPr>
        <w:rFonts w:ascii="Wingdings" w:hAnsi="Wingdings" w:hint="default"/>
      </w:rPr>
    </w:lvl>
    <w:lvl w:ilvl="3" w:tplc="A4943C4E" w:tentative="1">
      <w:start w:val="1"/>
      <w:numFmt w:val="bullet"/>
      <w:lvlText w:val=""/>
      <w:lvlJc w:val="left"/>
      <w:pPr>
        <w:ind w:left="2880" w:hanging="360"/>
      </w:pPr>
      <w:rPr>
        <w:rFonts w:ascii="Symbol" w:hAnsi="Symbol" w:hint="default"/>
      </w:rPr>
    </w:lvl>
    <w:lvl w:ilvl="4" w:tplc="0B0AE6A6" w:tentative="1">
      <w:start w:val="1"/>
      <w:numFmt w:val="bullet"/>
      <w:lvlText w:val="o"/>
      <w:lvlJc w:val="left"/>
      <w:pPr>
        <w:ind w:left="3600" w:hanging="360"/>
      </w:pPr>
      <w:rPr>
        <w:rFonts w:ascii="Courier New" w:hAnsi="Courier New" w:hint="default"/>
      </w:rPr>
    </w:lvl>
    <w:lvl w:ilvl="5" w:tplc="0C22C8C8" w:tentative="1">
      <w:start w:val="1"/>
      <w:numFmt w:val="bullet"/>
      <w:lvlText w:val=""/>
      <w:lvlJc w:val="left"/>
      <w:pPr>
        <w:ind w:left="4320" w:hanging="360"/>
      </w:pPr>
      <w:rPr>
        <w:rFonts w:ascii="Wingdings" w:hAnsi="Wingdings" w:hint="default"/>
      </w:rPr>
    </w:lvl>
    <w:lvl w:ilvl="6" w:tplc="24BA537C" w:tentative="1">
      <w:start w:val="1"/>
      <w:numFmt w:val="bullet"/>
      <w:lvlText w:val=""/>
      <w:lvlJc w:val="left"/>
      <w:pPr>
        <w:ind w:left="5040" w:hanging="360"/>
      </w:pPr>
      <w:rPr>
        <w:rFonts w:ascii="Symbol" w:hAnsi="Symbol" w:hint="default"/>
      </w:rPr>
    </w:lvl>
    <w:lvl w:ilvl="7" w:tplc="346EB084" w:tentative="1">
      <w:start w:val="1"/>
      <w:numFmt w:val="bullet"/>
      <w:lvlText w:val="o"/>
      <w:lvlJc w:val="left"/>
      <w:pPr>
        <w:ind w:left="5760" w:hanging="360"/>
      </w:pPr>
      <w:rPr>
        <w:rFonts w:ascii="Courier New" w:hAnsi="Courier New" w:hint="default"/>
      </w:rPr>
    </w:lvl>
    <w:lvl w:ilvl="8" w:tplc="3E7CA442" w:tentative="1">
      <w:start w:val="1"/>
      <w:numFmt w:val="bullet"/>
      <w:lvlText w:val=""/>
      <w:lvlJc w:val="left"/>
      <w:pPr>
        <w:ind w:left="6480" w:hanging="360"/>
      </w:pPr>
      <w:rPr>
        <w:rFonts w:ascii="Wingdings" w:hAnsi="Wingdings" w:hint="default"/>
      </w:rPr>
    </w:lvl>
  </w:abstractNum>
  <w:abstractNum w:abstractNumId="48" w15:restartNumberingAfterBreak="0">
    <w:nsid w:val="3E6606C8"/>
    <w:multiLevelType w:val="hybridMultilevel"/>
    <w:tmpl w:val="C88C5BDE"/>
    <w:lvl w:ilvl="0" w:tplc="F62CAC4C">
      <w:start w:val="1"/>
      <w:numFmt w:val="bullet"/>
      <w:lvlText w:val=""/>
      <w:lvlJc w:val="left"/>
      <w:pPr>
        <w:ind w:left="720" w:hanging="360"/>
      </w:pPr>
      <w:rPr>
        <w:rFonts w:ascii="Symbol" w:hAnsi="Symbol" w:hint="default"/>
      </w:rPr>
    </w:lvl>
    <w:lvl w:ilvl="1" w:tplc="745207B2">
      <w:start w:val="1"/>
      <w:numFmt w:val="bullet"/>
      <w:lvlText w:val=""/>
      <w:lvlJc w:val="left"/>
      <w:pPr>
        <w:ind w:left="720" w:hanging="360"/>
      </w:pPr>
      <w:rPr>
        <w:rFonts w:ascii="Symbol" w:hAnsi="Symbol" w:hint="default"/>
      </w:rPr>
    </w:lvl>
    <w:lvl w:ilvl="2" w:tplc="99106498" w:tentative="1">
      <w:start w:val="1"/>
      <w:numFmt w:val="bullet"/>
      <w:lvlText w:val=""/>
      <w:lvlJc w:val="left"/>
      <w:pPr>
        <w:ind w:left="2160" w:hanging="360"/>
      </w:pPr>
      <w:rPr>
        <w:rFonts w:ascii="Wingdings" w:hAnsi="Wingdings" w:hint="default"/>
      </w:rPr>
    </w:lvl>
    <w:lvl w:ilvl="3" w:tplc="89A4EF7A" w:tentative="1">
      <w:start w:val="1"/>
      <w:numFmt w:val="bullet"/>
      <w:lvlText w:val=""/>
      <w:lvlJc w:val="left"/>
      <w:pPr>
        <w:ind w:left="2880" w:hanging="360"/>
      </w:pPr>
      <w:rPr>
        <w:rFonts w:ascii="Symbol" w:hAnsi="Symbol" w:hint="default"/>
      </w:rPr>
    </w:lvl>
    <w:lvl w:ilvl="4" w:tplc="B02AE650" w:tentative="1">
      <w:start w:val="1"/>
      <w:numFmt w:val="bullet"/>
      <w:lvlText w:val="o"/>
      <w:lvlJc w:val="left"/>
      <w:pPr>
        <w:ind w:left="3600" w:hanging="360"/>
      </w:pPr>
      <w:rPr>
        <w:rFonts w:ascii="Courier New" w:hAnsi="Courier New" w:hint="default"/>
      </w:rPr>
    </w:lvl>
    <w:lvl w:ilvl="5" w:tplc="148EDB8A" w:tentative="1">
      <w:start w:val="1"/>
      <w:numFmt w:val="bullet"/>
      <w:lvlText w:val=""/>
      <w:lvlJc w:val="left"/>
      <w:pPr>
        <w:ind w:left="4320" w:hanging="360"/>
      </w:pPr>
      <w:rPr>
        <w:rFonts w:ascii="Wingdings" w:hAnsi="Wingdings" w:hint="default"/>
      </w:rPr>
    </w:lvl>
    <w:lvl w:ilvl="6" w:tplc="CA18714A" w:tentative="1">
      <w:start w:val="1"/>
      <w:numFmt w:val="bullet"/>
      <w:lvlText w:val=""/>
      <w:lvlJc w:val="left"/>
      <w:pPr>
        <w:ind w:left="5040" w:hanging="360"/>
      </w:pPr>
      <w:rPr>
        <w:rFonts w:ascii="Symbol" w:hAnsi="Symbol" w:hint="default"/>
      </w:rPr>
    </w:lvl>
    <w:lvl w:ilvl="7" w:tplc="8D8CE010" w:tentative="1">
      <w:start w:val="1"/>
      <w:numFmt w:val="bullet"/>
      <w:lvlText w:val="o"/>
      <w:lvlJc w:val="left"/>
      <w:pPr>
        <w:ind w:left="5760" w:hanging="360"/>
      </w:pPr>
      <w:rPr>
        <w:rFonts w:ascii="Courier New" w:hAnsi="Courier New" w:hint="default"/>
      </w:rPr>
    </w:lvl>
    <w:lvl w:ilvl="8" w:tplc="498CEF20" w:tentative="1">
      <w:start w:val="1"/>
      <w:numFmt w:val="bullet"/>
      <w:lvlText w:val=""/>
      <w:lvlJc w:val="left"/>
      <w:pPr>
        <w:ind w:left="6480" w:hanging="360"/>
      </w:pPr>
      <w:rPr>
        <w:rFonts w:ascii="Wingdings" w:hAnsi="Wingdings" w:hint="default"/>
      </w:rPr>
    </w:lvl>
  </w:abstractNum>
  <w:abstractNum w:abstractNumId="49" w15:restartNumberingAfterBreak="0">
    <w:nsid w:val="3E7139DA"/>
    <w:multiLevelType w:val="hybridMultilevel"/>
    <w:tmpl w:val="B1B63D50"/>
    <w:lvl w:ilvl="0" w:tplc="5F9669C8">
      <w:start w:val="1"/>
      <w:numFmt w:val="bullet"/>
      <w:lvlText w:val=""/>
      <w:lvlJc w:val="left"/>
      <w:pPr>
        <w:ind w:left="720" w:hanging="360"/>
      </w:pPr>
      <w:rPr>
        <w:rFonts w:ascii="Symbol" w:hAnsi="Symbol" w:hint="default"/>
      </w:rPr>
    </w:lvl>
    <w:lvl w:ilvl="1" w:tplc="978A1270">
      <w:start w:val="1"/>
      <w:numFmt w:val="bullet"/>
      <w:lvlText w:val=""/>
      <w:lvlJc w:val="left"/>
      <w:pPr>
        <w:ind w:left="720" w:hanging="360"/>
      </w:pPr>
      <w:rPr>
        <w:rFonts w:ascii="Symbol" w:hAnsi="Symbol" w:hint="default"/>
      </w:rPr>
    </w:lvl>
    <w:lvl w:ilvl="2" w:tplc="92D2F4C2" w:tentative="1">
      <w:start w:val="1"/>
      <w:numFmt w:val="bullet"/>
      <w:lvlText w:val=""/>
      <w:lvlJc w:val="left"/>
      <w:pPr>
        <w:ind w:left="2160" w:hanging="360"/>
      </w:pPr>
      <w:rPr>
        <w:rFonts w:ascii="Wingdings" w:hAnsi="Wingdings" w:hint="default"/>
      </w:rPr>
    </w:lvl>
    <w:lvl w:ilvl="3" w:tplc="824E91E2" w:tentative="1">
      <w:start w:val="1"/>
      <w:numFmt w:val="bullet"/>
      <w:lvlText w:val=""/>
      <w:lvlJc w:val="left"/>
      <w:pPr>
        <w:ind w:left="2880" w:hanging="360"/>
      </w:pPr>
      <w:rPr>
        <w:rFonts w:ascii="Symbol" w:hAnsi="Symbol" w:hint="default"/>
      </w:rPr>
    </w:lvl>
    <w:lvl w:ilvl="4" w:tplc="0CDC9BE4" w:tentative="1">
      <w:start w:val="1"/>
      <w:numFmt w:val="bullet"/>
      <w:lvlText w:val="o"/>
      <w:lvlJc w:val="left"/>
      <w:pPr>
        <w:ind w:left="3600" w:hanging="360"/>
      </w:pPr>
      <w:rPr>
        <w:rFonts w:ascii="Courier New" w:hAnsi="Courier New" w:hint="default"/>
      </w:rPr>
    </w:lvl>
    <w:lvl w:ilvl="5" w:tplc="ED16F238" w:tentative="1">
      <w:start w:val="1"/>
      <w:numFmt w:val="bullet"/>
      <w:lvlText w:val=""/>
      <w:lvlJc w:val="left"/>
      <w:pPr>
        <w:ind w:left="4320" w:hanging="360"/>
      </w:pPr>
      <w:rPr>
        <w:rFonts w:ascii="Wingdings" w:hAnsi="Wingdings" w:hint="default"/>
      </w:rPr>
    </w:lvl>
    <w:lvl w:ilvl="6" w:tplc="F2A44068" w:tentative="1">
      <w:start w:val="1"/>
      <w:numFmt w:val="bullet"/>
      <w:lvlText w:val=""/>
      <w:lvlJc w:val="left"/>
      <w:pPr>
        <w:ind w:left="5040" w:hanging="360"/>
      </w:pPr>
      <w:rPr>
        <w:rFonts w:ascii="Symbol" w:hAnsi="Symbol" w:hint="default"/>
      </w:rPr>
    </w:lvl>
    <w:lvl w:ilvl="7" w:tplc="47FC0A44" w:tentative="1">
      <w:start w:val="1"/>
      <w:numFmt w:val="bullet"/>
      <w:lvlText w:val="o"/>
      <w:lvlJc w:val="left"/>
      <w:pPr>
        <w:ind w:left="5760" w:hanging="360"/>
      </w:pPr>
      <w:rPr>
        <w:rFonts w:ascii="Courier New" w:hAnsi="Courier New" w:hint="default"/>
      </w:rPr>
    </w:lvl>
    <w:lvl w:ilvl="8" w:tplc="2C760E58" w:tentative="1">
      <w:start w:val="1"/>
      <w:numFmt w:val="bullet"/>
      <w:lvlText w:val=""/>
      <w:lvlJc w:val="left"/>
      <w:pPr>
        <w:ind w:left="6480" w:hanging="360"/>
      </w:pPr>
      <w:rPr>
        <w:rFonts w:ascii="Wingdings" w:hAnsi="Wingdings" w:hint="default"/>
      </w:rPr>
    </w:lvl>
  </w:abstractNum>
  <w:abstractNum w:abstractNumId="50" w15:restartNumberingAfterBreak="0">
    <w:nsid w:val="3E8FF1EF"/>
    <w:multiLevelType w:val="hybridMultilevel"/>
    <w:tmpl w:val="FFFFFFFF"/>
    <w:lvl w:ilvl="0" w:tplc="9A0C242A">
      <w:start w:val="1"/>
      <w:numFmt w:val="bullet"/>
      <w:lvlText w:val=""/>
      <w:lvlJc w:val="left"/>
      <w:pPr>
        <w:ind w:left="720" w:hanging="360"/>
      </w:pPr>
      <w:rPr>
        <w:rFonts w:ascii="Symbol" w:hAnsi="Symbol" w:hint="default"/>
      </w:rPr>
    </w:lvl>
    <w:lvl w:ilvl="1" w:tplc="DB807882">
      <w:start w:val="1"/>
      <w:numFmt w:val="bullet"/>
      <w:lvlText w:val="o"/>
      <w:lvlJc w:val="left"/>
      <w:pPr>
        <w:ind w:left="1440" w:hanging="360"/>
      </w:pPr>
      <w:rPr>
        <w:rFonts w:ascii="Courier New" w:hAnsi="Courier New" w:hint="default"/>
      </w:rPr>
    </w:lvl>
    <w:lvl w:ilvl="2" w:tplc="B3BCB32E">
      <w:start w:val="1"/>
      <w:numFmt w:val="bullet"/>
      <w:lvlText w:val=""/>
      <w:lvlJc w:val="left"/>
      <w:pPr>
        <w:ind w:left="2160" w:hanging="360"/>
      </w:pPr>
      <w:rPr>
        <w:rFonts w:ascii="Wingdings" w:hAnsi="Wingdings" w:hint="default"/>
      </w:rPr>
    </w:lvl>
    <w:lvl w:ilvl="3" w:tplc="8CF88B04">
      <w:start w:val="1"/>
      <w:numFmt w:val="bullet"/>
      <w:lvlText w:val=""/>
      <w:lvlJc w:val="left"/>
      <w:pPr>
        <w:ind w:left="2880" w:hanging="360"/>
      </w:pPr>
      <w:rPr>
        <w:rFonts w:ascii="Symbol" w:hAnsi="Symbol" w:hint="default"/>
      </w:rPr>
    </w:lvl>
    <w:lvl w:ilvl="4" w:tplc="B530A438">
      <w:start w:val="1"/>
      <w:numFmt w:val="bullet"/>
      <w:lvlText w:val="o"/>
      <w:lvlJc w:val="left"/>
      <w:pPr>
        <w:ind w:left="3600" w:hanging="360"/>
      </w:pPr>
      <w:rPr>
        <w:rFonts w:ascii="Courier New" w:hAnsi="Courier New" w:hint="default"/>
      </w:rPr>
    </w:lvl>
    <w:lvl w:ilvl="5" w:tplc="9C2609E8">
      <w:start w:val="1"/>
      <w:numFmt w:val="bullet"/>
      <w:lvlText w:val=""/>
      <w:lvlJc w:val="left"/>
      <w:pPr>
        <w:ind w:left="4320" w:hanging="360"/>
      </w:pPr>
      <w:rPr>
        <w:rFonts w:ascii="Wingdings" w:hAnsi="Wingdings" w:hint="default"/>
      </w:rPr>
    </w:lvl>
    <w:lvl w:ilvl="6" w:tplc="55064F30">
      <w:start w:val="1"/>
      <w:numFmt w:val="bullet"/>
      <w:lvlText w:val=""/>
      <w:lvlJc w:val="left"/>
      <w:pPr>
        <w:ind w:left="5040" w:hanging="360"/>
      </w:pPr>
      <w:rPr>
        <w:rFonts w:ascii="Symbol" w:hAnsi="Symbol" w:hint="default"/>
      </w:rPr>
    </w:lvl>
    <w:lvl w:ilvl="7" w:tplc="7B725856">
      <w:start w:val="1"/>
      <w:numFmt w:val="bullet"/>
      <w:lvlText w:val="o"/>
      <w:lvlJc w:val="left"/>
      <w:pPr>
        <w:ind w:left="5760" w:hanging="360"/>
      </w:pPr>
      <w:rPr>
        <w:rFonts w:ascii="Courier New" w:hAnsi="Courier New" w:hint="default"/>
      </w:rPr>
    </w:lvl>
    <w:lvl w:ilvl="8" w:tplc="383016B4">
      <w:start w:val="1"/>
      <w:numFmt w:val="bullet"/>
      <w:lvlText w:val=""/>
      <w:lvlJc w:val="left"/>
      <w:pPr>
        <w:ind w:left="6480" w:hanging="360"/>
      </w:pPr>
      <w:rPr>
        <w:rFonts w:ascii="Wingdings" w:hAnsi="Wingdings" w:hint="default"/>
      </w:rPr>
    </w:lvl>
  </w:abstractNum>
  <w:abstractNum w:abstractNumId="51" w15:restartNumberingAfterBreak="0">
    <w:nsid w:val="3EC02601"/>
    <w:multiLevelType w:val="hybridMultilevel"/>
    <w:tmpl w:val="FFFFFFFF"/>
    <w:lvl w:ilvl="0" w:tplc="C45EE740">
      <w:start w:val="1"/>
      <w:numFmt w:val="bullet"/>
      <w:lvlText w:val=""/>
      <w:lvlJc w:val="left"/>
      <w:pPr>
        <w:ind w:left="720" w:hanging="360"/>
      </w:pPr>
      <w:rPr>
        <w:rFonts w:ascii="Symbol" w:hAnsi="Symbol" w:hint="default"/>
      </w:rPr>
    </w:lvl>
    <w:lvl w:ilvl="1" w:tplc="18D63CD6">
      <w:start w:val="1"/>
      <w:numFmt w:val="bullet"/>
      <w:lvlText w:val="o"/>
      <w:lvlJc w:val="left"/>
      <w:pPr>
        <w:ind w:left="1440" w:hanging="360"/>
      </w:pPr>
      <w:rPr>
        <w:rFonts w:ascii="Courier New" w:hAnsi="Courier New" w:hint="default"/>
      </w:rPr>
    </w:lvl>
    <w:lvl w:ilvl="2" w:tplc="6FD0109C">
      <w:start w:val="1"/>
      <w:numFmt w:val="bullet"/>
      <w:lvlText w:val=""/>
      <w:lvlJc w:val="left"/>
      <w:pPr>
        <w:ind w:left="2160" w:hanging="360"/>
      </w:pPr>
      <w:rPr>
        <w:rFonts w:ascii="Wingdings" w:hAnsi="Wingdings" w:hint="default"/>
      </w:rPr>
    </w:lvl>
    <w:lvl w:ilvl="3" w:tplc="7A26950C">
      <w:start w:val="1"/>
      <w:numFmt w:val="bullet"/>
      <w:lvlText w:val=""/>
      <w:lvlJc w:val="left"/>
      <w:pPr>
        <w:ind w:left="2880" w:hanging="360"/>
      </w:pPr>
      <w:rPr>
        <w:rFonts w:ascii="Symbol" w:hAnsi="Symbol" w:hint="default"/>
      </w:rPr>
    </w:lvl>
    <w:lvl w:ilvl="4" w:tplc="6DD01F66">
      <w:start w:val="1"/>
      <w:numFmt w:val="bullet"/>
      <w:lvlText w:val="o"/>
      <w:lvlJc w:val="left"/>
      <w:pPr>
        <w:ind w:left="3600" w:hanging="360"/>
      </w:pPr>
      <w:rPr>
        <w:rFonts w:ascii="Courier New" w:hAnsi="Courier New" w:hint="default"/>
      </w:rPr>
    </w:lvl>
    <w:lvl w:ilvl="5" w:tplc="179E7CAA">
      <w:start w:val="1"/>
      <w:numFmt w:val="bullet"/>
      <w:lvlText w:val=""/>
      <w:lvlJc w:val="left"/>
      <w:pPr>
        <w:ind w:left="4320" w:hanging="360"/>
      </w:pPr>
      <w:rPr>
        <w:rFonts w:ascii="Wingdings" w:hAnsi="Wingdings" w:hint="default"/>
      </w:rPr>
    </w:lvl>
    <w:lvl w:ilvl="6" w:tplc="02F26F02">
      <w:start w:val="1"/>
      <w:numFmt w:val="bullet"/>
      <w:lvlText w:val=""/>
      <w:lvlJc w:val="left"/>
      <w:pPr>
        <w:ind w:left="5040" w:hanging="360"/>
      </w:pPr>
      <w:rPr>
        <w:rFonts w:ascii="Symbol" w:hAnsi="Symbol" w:hint="default"/>
      </w:rPr>
    </w:lvl>
    <w:lvl w:ilvl="7" w:tplc="0246B074">
      <w:start w:val="1"/>
      <w:numFmt w:val="bullet"/>
      <w:lvlText w:val="o"/>
      <w:lvlJc w:val="left"/>
      <w:pPr>
        <w:ind w:left="5760" w:hanging="360"/>
      </w:pPr>
      <w:rPr>
        <w:rFonts w:ascii="Courier New" w:hAnsi="Courier New" w:hint="default"/>
      </w:rPr>
    </w:lvl>
    <w:lvl w:ilvl="8" w:tplc="C8AAB10E">
      <w:start w:val="1"/>
      <w:numFmt w:val="bullet"/>
      <w:lvlText w:val=""/>
      <w:lvlJc w:val="left"/>
      <w:pPr>
        <w:ind w:left="6480" w:hanging="360"/>
      </w:pPr>
      <w:rPr>
        <w:rFonts w:ascii="Wingdings" w:hAnsi="Wingdings" w:hint="default"/>
      </w:rPr>
    </w:lvl>
  </w:abstractNum>
  <w:abstractNum w:abstractNumId="52" w15:restartNumberingAfterBreak="0">
    <w:nsid w:val="4091186A"/>
    <w:multiLevelType w:val="hybridMultilevel"/>
    <w:tmpl w:val="FFFFFFFF"/>
    <w:lvl w:ilvl="0" w:tplc="9A7CFCE6">
      <w:start w:val="1"/>
      <w:numFmt w:val="bullet"/>
      <w:lvlText w:val=""/>
      <w:lvlJc w:val="left"/>
      <w:pPr>
        <w:ind w:left="720" w:hanging="360"/>
      </w:pPr>
      <w:rPr>
        <w:rFonts w:ascii="Symbol" w:hAnsi="Symbol" w:hint="default"/>
      </w:rPr>
    </w:lvl>
    <w:lvl w:ilvl="1" w:tplc="BCDCD35C">
      <w:start w:val="1"/>
      <w:numFmt w:val="bullet"/>
      <w:lvlText w:val="o"/>
      <w:lvlJc w:val="left"/>
      <w:pPr>
        <w:ind w:left="1440" w:hanging="360"/>
      </w:pPr>
      <w:rPr>
        <w:rFonts w:ascii="Courier New" w:hAnsi="Courier New" w:hint="default"/>
      </w:rPr>
    </w:lvl>
    <w:lvl w:ilvl="2" w:tplc="F252D562">
      <w:start w:val="1"/>
      <w:numFmt w:val="bullet"/>
      <w:lvlText w:val=""/>
      <w:lvlJc w:val="left"/>
      <w:pPr>
        <w:ind w:left="2160" w:hanging="360"/>
      </w:pPr>
      <w:rPr>
        <w:rFonts w:ascii="Wingdings" w:hAnsi="Wingdings" w:hint="default"/>
      </w:rPr>
    </w:lvl>
    <w:lvl w:ilvl="3" w:tplc="B6F2EDD2">
      <w:start w:val="1"/>
      <w:numFmt w:val="bullet"/>
      <w:lvlText w:val=""/>
      <w:lvlJc w:val="left"/>
      <w:pPr>
        <w:ind w:left="2880" w:hanging="360"/>
      </w:pPr>
      <w:rPr>
        <w:rFonts w:ascii="Symbol" w:hAnsi="Symbol" w:hint="default"/>
      </w:rPr>
    </w:lvl>
    <w:lvl w:ilvl="4" w:tplc="52144CF4">
      <w:start w:val="1"/>
      <w:numFmt w:val="bullet"/>
      <w:lvlText w:val="o"/>
      <w:lvlJc w:val="left"/>
      <w:pPr>
        <w:ind w:left="3600" w:hanging="360"/>
      </w:pPr>
      <w:rPr>
        <w:rFonts w:ascii="Courier New" w:hAnsi="Courier New" w:hint="default"/>
      </w:rPr>
    </w:lvl>
    <w:lvl w:ilvl="5" w:tplc="C28C1262">
      <w:start w:val="1"/>
      <w:numFmt w:val="bullet"/>
      <w:lvlText w:val=""/>
      <w:lvlJc w:val="left"/>
      <w:pPr>
        <w:ind w:left="4320" w:hanging="360"/>
      </w:pPr>
      <w:rPr>
        <w:rFonts w:ascii="Wingdings" w:hAnsi="Wingdings" w:hint="default"/>
      </w:rPr>
    </w:lvl>
    <w:lvl w:ilvl="6" w:tplc="AB986C12">
      <w:start w:val="1"/>
      <w:numFmt w:val="bullet"/>
      <w:lvlText w:val=""/>
      <w:lvlJc w:val="left"/>
      <w:pPr>
        <w:ind w:left="5040" w:hanging="360"/>
      </w:pPr>
      <w:rPr>
        <w:rFonts w:ascii="Symbol" w:hAnsi="Symbol" w:hint="default"/>
      </w:rPr>
    </w:lvl>
    <w:lvl w:ilvl="7" w:tplc="4836CA4A">
      <w:start w:val="1"/>
      <w:numFmt w:val="bullet"/>
      <w:lvlText w:val="o"/>
      <w:lvlJc w:val="left"/>
      <w:pPr>
        <w:ind w:left="5760" w:hanging="360"/>
      </w:pPr>
      <w:rPr>
        <w:rFonts w:ascii="Courier New" w:hAnsi="Courier New" w:hint="default"/>
      </w:rPr>
    </w:lvl>
    <w:lvl w:ilvl="8" w:tplc="059222E2">
      <w:start w:val="1"/>
      <w:numFmt w:val="bullet"/>
      <w:lvlText w:val=""/>
      <w:lvlJc w:val="left"/>
      <w:pPr>
        <w:ind w:left="6480" w:hanging="360"/>
      </w:pPr>
      <w:rPr>
        <w:rFonts w:ascii="Wingdings" w:hAnsi="Wingdings" w:hint="default"/>
      </w:rPr>
    </w:lvl>
  </w:abstractNum>
  <w:abstractNum w:abstractNumId="53" w15:restartNumberingAfterBreak="0">
    <w:nsid w:val="4107F555"/>
    <w:multiLevelType w:val="hybridMultilevel"/>
    <w:tmpl w:val="FFFFFFFF"/>
    <w:lvl w:ilvl="0" w:tplc="2DEE6CEA">
      <w:start w:val="6"/>
      <w:numFmt w:val="decimal"/>
      <w:lvlText w:val="%1."/>
      <w:lvlJc w:val="left"/>
      <w:pPr>
        <w:ind w:left="720" w:hanging="360"/>
      </w:pPr>
    </w:lvl>
    <w:lvl w:ilvl="1" w:tplc="D8B89E84">
      <w:start w:val="1"/>
      <w:numFmt w:val="lowerLetter"/>
      <w:lvlText w:val="%2."/>
      <w:lvlJc w:val="left"/>
      <w:pPr>
        <w:ind w:left="1440" w:hanging="360"/>
      </w:pPr>
    </w:lvl>
    <w:lvl w:ilvl="2" w:tplc="BE48800A">
      <w:start w:val="1"/>
      <w:numFmt w:val="lowerRoman"/>
      <w:lvlText w:val="%3."/>
      <w:lvlJc w:val="right"/>
      <w:pPr>
        <w:ind w:left="2160" w:hanging="180"/>
      </w:pPr>
    </w:lvl>
    <w:lvl w:ilvl="3" w:tplc="8A601C50">
      <w:start w:val="1"/>
      <w:numFmt w:val="decimal"/>
      <w:lvlText w:val="%4."/>
      <w:lvlJc w:val="left"/>
      <w:pPr>
        <w:ind w:left="2880" w:hanging="360"/>
      </w:pPr>
    </w:lvl>
    <w:lvl w:ilvl="4" w:tplc="84C026D4">
      <w:start w:val="1"/>
      <w:numFmt w:val="lowerLetter"/>
      <w:lvlText w:val="%5."/>
      <w:lvlJc w:val="left"/>
      <w:pPr>
        <w:ind w:left="3600" w:hanging="360"/>
      </w:pPr>
    </w:lvl>
    <w:lvl w:ilvl="5" w:tplc="0B4CA5C0">
      <w:start w:val="1"/>
      <w:numFmt w:val="lowerRoman"/>
      <w:lvlText w:val="%6."/>
      <w:lvlJc w:val="right"/>
      <w:pPr>
        <w:ind w:left="4320" w:hanging="180"/>
      </w:pPr>
    </w:lvl>
    <w:lvl w:ilvl="6" w:tplc="5942C474">
      <w:start w:val="1"/>
      <w:numFmt w:val="decimal"/>
      <w:lvlText w:val="%7."/>
      <w:lvlJc w:val="left"/>
      <w:pPr>
        <w:ind w:left="5040" w:hanging="360"/>
      </w:pPr>
    </w:lvl>
    <w:lvl w:ilvl="7" w:tplc="41B64C80">
      <w:start w:val="1"/>
      <w:numFmt w:val="lowerLetter"/>
      <w:lvlText w:val="%8."/>
      <w:lvlJc w:val="left"/>
      <w:pPr>
        <w:ind w:left="5760" w:hanging="360"/>
      </w:pPr>
    </w:lvl>
    <w:lvl w:ilvl="8" w:tplc="4528801E">
      <w:start w:val="1"/>
      <w:numFmt w:val="lowerRoman"/>
      <w:lvlText w:val="%9."/>
      <w:lvlJc w:val="right"/>
      <w:pPr>
        <w:ind w:left="6480" w:hanging="180"/>
      </w:pPr>
    </w:lvl>
  </w:abstractNum>
  <w:abstractNum w:abstractNumId="54" w15:restartNumberingAfterBreak="0">
    <w:nsid w:val="41A9CF86"/>
    <w:multiLevelType w:val="hybridMultilevel"/>
    <w:tmpl w:val="FFFFFFFF"/>
    <w:lvl w:ilvl="0" w:tplc="605E89F4">
      <w:start w:val="1"/>
      <w:numFmt w:val="bullet"/>
      <w:lvlText w:val=""/>
      <w:lvlJc w:val="left"/>
      <w:pPr>
        <w:ind w:left="720" w:hanging="360"/>
      </w:pPr>
      <w:rPr>
        <w:rFonts w:ascii="Symbol" w:hAnsi="Symbol" w:hint="default"/>
      </w:rPr>
    </w:lvl>
    <w:lvl w:ilvl="1" w:tplc="DEE47C44">
      <w:start w:val="1"/>
      <w:numFmt w:val="bullet"/>
      <w:lvlText w:val="o"/>
      <w:lvlJc w:val="left"/>
      <w:pPr>
        <w:ind w:left="1440" w:hanging="360"/>
      </w:pPr>
      <w:rPr>
        <w:rFonts w:ascii="Courier New" w:hAnsi="Courier New" w:hint="default"/>
      </w:rPr>
    </w:lvl>
    <w:lvl w:ilvl="2" w:tplc="A8E6F2DC">
      <w:start w:val="1"/>
      <w:numFmt w:val="bullet"/>
      <w:lvlText w:val=""/>
      <w:lvlJc w:val="left"/>
      <w:pPr>
        <w:ind w:left="2160" w:hanging="360"/>
      </w:pPr>
      <w:rPr>
        <w:rFonts w:ascii="Wingdings" w:hAnsi="Wingdings" w:hint="default"/>
      </w:rPr>
    </w:lvl>
    <w:lvl w:ilvl="3" w:tplc="86D40CB0">
      <w:start w:val="1"/>
      <w:numFmt w:val="bullet"/>
      <w:lvlText w:val=""/>
      <w:lvlJc w:val="left"/>
      <w:pPr>
        <w:ind w:left="2880" w:hanging="360"/>
      </w:pPr>
      <w:rPr>
        <w:rFonts w:ascii="Symbol" w:hAnsi="Symbol" w:hint="default"/>
      </w:rPr>
    </w:lvl>
    <w:lvl w:ilvl="4" w:tplc="0B7CEEFA">
      <w:start w:val="1"/>
      <w:numFmt w:val="bullet"/>
      <w:lvlText w:val="o"/>
      <w:lvlJc w:val="left"/>
      <w:pPr>
        <w:ind w:left="3600" w:hanging="360"/>
      </w:pPr>
      <w:rPr>
        <w:rFonts w:ascii="Courier New" w:hAnsi="Courier New" w:hint="default"/>
      </w:rPr>
    </w:lvl>
    <w:lvl w:ilvl="5" w:tplc="76BCAAAE">
      <w:start w:val="1"/>
      <w:numFmt w:val="bullet"/>
      <w:lvlText w:val=""/>
      <w:lvlJc w:val="left"/>
      <w:pPr>
        <w:ind w:left="4320" w:hanging="360"/>
      </w:pPr>
      <w:rPr>
        <w:rFonts w:ascii="Wingdings" w:hAnsi="Wingdings" w:hint="default"/>
      </w:rPr>
    </w:lvl>
    <w:lvl w:ilvl="6" w:tplc="7464BAD4">
      <w:start w:val="1"/>
      <w:numFmt w:val="bullet"/>
      <w:lvlText w:val=""/>
      <w:lvlJc w:val="left"/>
      <w:pPr>
        <w:ind w:left="5040" w:hanging="360"/>
      </w:pPr>
      <w:rPr>
        <w:rFonts w:ascii="Symbol" w:hAnsi="Symbol" w:hint="default"/>
      </w:rPr>
    </w:lvl>
    <w:lvl w:ilvl="7" w:tplc="CDBA0CC2">
      <w:start w:val="1"/>
      <w:numFmt w:val="bullet"/>
      <w:lvlText w:val="o"/>
      <w:lvlJc w:val="left"/>
      <w:pPr>
        <w:ind w:left="5760" w:hanging="360"/>
      </w:pPr>
      <w:rPr>
        <w:rFonts w:ascii="Courier New" w:hAnsi="Courier New" w:hint="default"/>
      </w:rPr>
    </w:lvl>
    <w:lvl w:ilvl="8" w:tplc="D7FC90C4">
      <w:start w:val="1"/>
      <w:numFmt w:val="bullet"/>
      <w:lvlText w:val=""/>
      <w:lvlJc w:val="left"/>
      <w:pPr>
        <w:ind w:left="6480" w:hanging="360"/>
      </w:pPr>
      <w:rPr>
        <w:rFonts w:ascii="Wingdings" w:hAnsi="Wingdings" w:hint="default"/>
      </w:rPr>
    </w:lvl>
  </w:abstractNum>
  <w:abstractNum w:abstractNumId="55" w15:restartNumberingAfterBreak="0">
    <w:nsid w:val="43259ABD"/>
    <w:multiLevelType w:val="hybridMultilevel"/>
    <w:tmpl w:val="FFFFFFFF"/>
    <w:lvl w:ilvl="0" w:tplc="41E42824">
      <w:start w:val="1"/>
      <w:numFmt w:val="bullet"/>
      <w:lvlText w:val=""/>
      <w:lvlJc w:val="left"/>
      <w:pPr>
        <w:ind w:left="720" w:hanging="360"/>
      </w:pPr>
      <w:rPr>
        <w:rFonts w:ascii="Symbol" w:hAnsi="Symbol" w:hint="default"/>
      </w:rPr>
    </w:lvl>
    <w:lvl w:ilvl="1" w:tplc="4B70832C">
      <w:start w:val="1"/>
      <w:numFmt w:val="bullet"/>
      <w:lvlText w:val="o"/>
      <w:lvlJc w:val="left"/>
      <w:pPr>
        <w:ind w:left="1440" w:hanging="360"/>
      </w:pPr>
      <w:rPr>
        <w:rFonts w:ascii="Courier New" w:hAnsi="Courier New" w:hint="default"/>
      </w:rPr>
    </w:lvl>
    <w:lvl w:ilvl="2" w:tplc="CE6C95C4">
      <w:start w:val="1"/>
      <w:numFmt w:val="bullet"/>
      <w:lvlText w:val=""/>
      <w:lvlJc w:val="left"/>
      <w:pPr>
        <w:ind w:left="2160" w:hanging="360"/>
      </w:pPr>
      <w:rPr>
        <w:rFonts w:ascii="Wingdings" w:hAnsi="Wingdings" w:hint="default"/>
      </w:rPr>
    </w:lvl>
    <w:lvl w:ilvl="3" w:tplc="0B5C2900">
      <w:start w:val="1"/>
      <w:numFmt w:val="bullet"/>
      <w:lvlText w:val=""/>
      <w:lvlJc w:val="left"/>
      <w:pPr>
        <w:ind w:left="2880" w:hanging="360"/>
      </w:pPr>
      <w:rPr>
        <w:rFonts w:ascii="Symbol" w:hAnsi="Symbol" w:hint="default"/>
      </w:rPr>
    </w:lvl>
    <w:lvl w:ilvl="4" w:tplc="4AC48EA0">
      <w:start w:val="1"/>
      <w:numFmt w:val="bullet"/>
      <w:lvlText w:val="o"/>
      <w:lvlJc w:val="left"/>
      <w:pPr>
        <w:ind w:left="3600" w:hanging="360"/>
      </w:pPr>
      <w:rPr>
        <w:rFonts w:ascii="Courier New" w:hAnsi="Courier New" w:hint="default"/>
      </w:rPr>
    </w:lvl>
    <w:lvl w:ilvl="5" w:tplc="32D6B106">
      <w:start w:val="1"/>
      <w:numFmt w:val="bullet"/>
      <w:lvlText w:val=""/>
      <w:lvlJc w:val="left"/>
      <w:pPr>
        <w:ind w:left="4320" w:hanging="360"/>
      </w:pPr>
      <w:rPr>
        <w:rFonts w:ascii="Wingdings" w:hAnsi="Wingdings" w:hint="default"/>
      </w:rPr>
    </w:lvl>
    <w:lvl w:ilvl="6" w:tplc="A516F128">
      <w:start w:val="1"/>
      <w:numFmt w:val="bullet"/>
      <w:lvlText w:val=""/>
      <w:lvlJc w:val="left"/>
      <w:pPr>
        <w:ind w:left="5040" w:hanging="360"/>
      </w:pPr>
      <w:rPr>
        <w:rFonts w:ascii="Symbol" w:hAnsi="Symbol" w:hint="default"/>
      </w:rPr>
    </w:lvl>
    <w:lvl w:ilvl="7" w:tplc="2DA2113E">
      <w:start w:val="1"/>
      <w:numFmt w:val="bullet"/>
      <w:lvlText w:val="o"/>
      <w:lvlJc w:val="left"/>
      <w:pPr>
        <w:ind w:left="5760" w:hanging="360"/>
      </w:pPr>
      <w:rPr>
        <w:rFonts w:ascii="Courier New" w:hAnsi="Courier New" w:hint="default"/>
      </w:rPr>
    </w:lvl>
    <w:lvl w:ilvl="8" w:tplc="F9F00760">
      <w:start w:val="1"/>
      <w:numFmt w:val="bullet"/>
      <w:lvlText w:val=""/>
      <w:lvlJc w:val="left"/>
      <w:pPr>
        <w:ind w:left="6480" w:hanging="360"/>
      </w:pPr>
      <w:rPr>
        <w:rFonts w:ascii="Wingdings" w:hAnsi="Wingdings" w:hint="default"/>
      </w:rPr>
    </w:lvl>
  </w:abstractNum>
  <w:abstractNum w:abstractNumId="56" w15:restartNumberingAfterBreak="0">
    <w:nsid w:val="434F73D2"/>
    <w:multiLevelType w:val="hybridMultilevel"/>
    <w:tmpl w:val="C37ABC4C"/>
    <w:lvl w:ilvl="0" w:tplc="94C4CD70">
      <w:start w:val="1"/>
      <w:numFmt w:val="bullet"/>
      <w:lvlText w:val=""/>
      <w:lvlJc w:val="left"/>
      <w:pPr>
        <w:ind w:left="720" w:hanging="360"/>
      </w:pPr>
      <w:rPr>
        <w:rFonts w:ascii="Symbol" w:hAnsi="Symbol" w:hint="default"/>
      </w:rPr>
    </w:lvl>
    <w:lvl w:ilvl="1" w:tplc="F5427A96">
      <w:numFmt w:val="bullet"/>
      <w:lvlText w:val="-"/>
      <w:lvlJc w:val="left"/>
      <w:pPr>
        <w:ind w:left="1440" w:hanging="360"/>
      </w:pPr>
      <w:rPr>
        <w:rFonts w:ascii="Aptos" w:hAnsi="Aptos" w:hint="default"/>
      </w:rPr>
    </w:lvl>
    <w:lvl w:ilvl="2" w:tplc="2762401E" w:tentative="1">
      <w:start w:val="1"/>
      <w:numFmt w:val="bullet"/>
      <w:lvlText w:val=""/>
      <w:lvlJc w:val="left"/>
      <w:pPr>
        <w:ind w:left="2160" w:hanging="360"/>
      </w:pPr>
      <w:rPr>
        <w:rFonts w:ascii="Wingdings" w:hAnsi="Wingdings" w:hint="default"/>
      </w:rPr>
    </w:lvl>
    <w:lvl w:ilvl="3" w:tplc="3500AF4C" w:tentative="1">
      <w:start w:val="1"/>
      <w:numFmt w:val="bullet"/>
      <w:lvlText w:val=""/>
      <w:lvlJc w:val="left"/>
      <w:pPr>
        <w:ind w:left="2880" w:hanging="360"/>
      </w:pPr>
      <w:rPr>
        <w:rFonts w:ascii="Symbol" w:hAnsi="Symbol" w:hint="default"/>
      </w:rPr>
    </w:lvl>
    <w:lvl w:ilvl="4" w:tplc="65DE5B24" w:tentative="1">
      <w:start w:val="1"/>
      <w:numFmt w:val="bullet"/>
      <w:lvlText w:val="o"/>
      <w:lvlJc w:val="left"/>
      <w:pPr>
        <w:ind w:left="3600" w:hanging="360"/>
      </w:pPr>
      <w:rPr>
        <w:rFonts w:ascii="Courier New" w:hAnsi="Courier New" w:hint="default"/>
      </w:rPr>
    </w:lvl>
    <w:lvl w:ilvl="5" w:tplc="DD30332A" w:tentative="1">
      <w:start w:val="1"/>
      <w:numFmt w:val="bullet"/>
      <w:lvlText w:val=""/>
      <w:lvlJc w:val="left"/>
      <w:pPr>
        <w:ind w:left="4320" w:hanging="360"/>
      </w:pPr>
      <w:rPr>
        <w:rFonts w:ascii="Wingdings" w:hAnsi="Wingdings" w:hint="default"/>
      </w:rPr>
    </w:lvl>
    <w:lvl w:ilvl="6" w:tplc="4D788DC4" w:tentative="1">
      <w:start w:val="1"/>
      <w:numFmt w:val="bullet"/>
      <w:lvlText w:val=""/>
      <w:lvlJc w:val="left"/>
      <w:pPr>
        <w:ind w:left="5040" w:hanging="360"/>
      </w:pPr>
      <w:rPr>
        <w:rFonts w:ascii="Symbol" w:hAnsi="Symbol" w:hint="default"/>
      </w:rPr>
    </w:lvl>
    <w:lvl w:ilvl="7" w:tplc="2CA2B3F6" w:tentative="1">
      <w:start w:val="1"/>
      <w:numFmt w:val="bullet"/>
      <w:lvlText w:val="o"/>
      <w:lvlJc w:val="left"/>
      <w:pPr>
        <w:ind w:left="5760" w:hanging="360"/>
      </w:pPr>
      <w:rPr>
        <w:rFonts w:ascii="Courier New" w:hAnsi="Courier New" w:hint="default"/>
      </w:rPr>
    </w:lvl>
    <w:lvl w:ilvl="8" w:tplc="8368BDC0" w:tentative="1">
      <w:start w:val="1"/>
      <w:numFmt w:val="bullet"/>
      <w:lvlText w:val=""/>
      <w:lvlJc w:val="left"/>
      <w:pPr>
        <w:ind w:left="6480" w:hanging="360"/>
      </w:pPr>
      <w:rPr>
        <w:rFonts w:ascii="Wingdings" w:hAnsi="Wingdings" w:hint="default"/>
      </w:rPr>
    </w:lvl>
  </w:abstractNum>
  <w:abstractNum w:abstractNumId="57" w15:restartNumberingAfterBreak="0">
    <w:nsid w:val="438B73EE"/>
    <w:multiLevelType w:val="hybridMultilevel"/>
    <w:tmpl w:val="4D7027FA"/>
    <w:lvl w:ilvl="0" w:tplc="B8E6097A">
      <w:start w:val="1"/>
      <w:numFmt w:val="bullet"/>
      <w:lvlText w:val=""/>
      <w:lvlJc w:val="left"/>
      <w:pPr>
        <w:ind w:left="720" w:hanging="360"/>
      </w:pPr>
      <w:rPr>
        <w:rFonts w:ascii="Symbol" w:hAnsi="Symbol" w:hint="default"/>
      </w:rPr>
    </w:lvl>
    <w:lvl w:ilvl="1" w:tplc="F2C05568">
      <w:start w:val="1"/>
      <w:numFmt w:val="bullet"/>
      <w:lvlText w:val=""/>
      <w:lvlJc w:val="left"/>
      <w:pPr>
        <w:ind w:left="720" w:hanging="360"/>
      </w:pPr>
      <w:rPr>
        <w:rFonts w:ascii="Symbol" w:hAnsi="Symbol" w:hint="default"/>
      </w:rPr>
    </w:lvl>
    <w:lvl w:ilvl="2" w:tplc="E83CD54E" w:tentative="1">
      <w:start w:val="1"/>
      <w:numFmt w:val="bullet"/>
      <w:lvlText w:val=""/>
      <w:lvlJc w:val="left"/>
      <w:pPr>
        <w:ind w:left="2160" w:hanging="360"/>
      </w:pPr>
      <w:rPr>
        <w:rFonts w:ascii="Wingdings" w:hAnsi="Wingdings" w:hint="default"/>
      </w:rPr>
    </w:lvl>
    <w:lvl w:ilvl="3" w:tplc="CB02B3FE" w:tentative="1">
      <w:start w:val="1"/>
      <w:numFmt w:val="bullet"/>
      <w:lvlText w:val=""/>
      <w:lvlJc w:val="left"/>
      <w:pPr>
        <w:ind w:left="2880" w:hanging="360"/>
      </w:pPr>
      <w:rPr>
        <w:rFonts w:ascii="Symbol" w:hAnsi="Symbol" w:hint="default"/>
      </w:rPr>
    </w:lvl>
    <w:lvl w:ilvl="4" w:tplc="C4DA8E8C" w:tentative="1">
      <w:start w:val="1"/>
      <w:numFmt w:val="bullet"/>
      <w:lvlText w:val="o"/>
      <w:lvlJc w:val="left"/>
      <w:pPr>
        <w:ind w:left="3600" w:hanging="360"/>
      </w:pPr>
      <w:rPr>
        <w:rFonts w:ascii="Courier New" w:hAnsi="Courier New" w:hint="default"/>
      </w:rPr>
    </w:lvl>
    <w:lvl w:ilvl="5" w:tplc="12D2785E" w:tentative="1">
      <w:start w:val="1"/>
      <w:numFmt w:val="bullet"/>
      <w:lvlText w:val=""/>
      <w:lvlJc w:val="left"/>
      <w:pPr>
        <w:ind w:left="4320" w:hanging="360"/>
      </w:pPr>
      <w:rPr>
        <w:rFonts w:ascii="Wingdings" w:hAnsi="Wingdings" w:hint="default"/>
      </w:rPr>
    </w:lvl>
    <w:lvl w:ilvl="6" w:tplc="44D8666E" w:tentative="1">
      <w:start w:val="1"/>
      <w:numFmt w:val="bullet"/>
      <w:lvlText w:val=""/>
      <w:lvlJc w:val="left"/>
      <w:pPr>
        <w:ind w:left="5040" w:hanging="360"/>
      </w:pPr>
      <w:rPr>
        <w:rFonts w:ascii="Symbol" w:hAnsi="Symbol" w:hint="default"/>
      </w:rPr>
    </w:lvl>
    <w:lvl w:ilvl="7" w:tplc="0BA07E8A" w:tentative="1">
      <w:start w:val="1"/>
      <w:numFmt w:val="bullet"/>
      <w:lvlText w:val="o"/>
      <w:lvlJc w:val="left"/>
      <w:pPr>
        <w:ind w:left="5760" w:hanging="360"/>
      </w:pPr>
      <w:rPr>
        <w:rFonts w:ascii="Courier New" w:hAnsi="Courier New" w:hint="default"/>
      </w:rPr>
    </w:lvl>
    <w:lvl w:ilvl="8" w:tplc="F718E636" w:tentative="1">
      <w:start w:val="1"/>
      <w:numFmt w:val="bullet"/>
      <w:lvlText w:val=""/>
      <w:lvlJc w:val="left"/>
      <w:pPr>
        <w:ind w:left="6480" w:hanging="360"/>
      </w:pPr>
      <w:rPr>
        <w:rFonts w:ascii="Wingdings" w:hAnsi="Wingdings" w:hint="default"/>
      </w:rPr>
    </w:lvl>
  </w:abstractNum>
  <w:abstractNum w:abstractNumId="58" w15:restartNumberingAfterBreak="0">
    <w:nsid w:val="43DB7129"/>
    <w:multiLevelType w:val="hybridMultilevel"/>
    <w:tmpl w:val="6B806D76"/>
    <w:lvl w:ilvl="0" w:tplc="79F2C7D2">
      <w:start w:val="1"/>
      <w:numFmt w:val="bullet"/>
      <w:lvlText w:val=""/>
      <w:lvlJc w:val="left"/>
      <w:pPr>
        <w:ind w:left="720" w:hanging="360"/>
      </w:pPr>
      <w:rPr>
        <w:rFonts w:ascii="Symbol" w:hAnsi="Symbol" w:hint="default"/>
      </w:rPr>
    </w:lvl>
    <w:lvl w:ilvl="1" w:tplc="61265600">
      <w:start w:val="1"/>
      <w:numFmt w:val="bullet"/>
      <w:lvlText w:val=""/>
      <w:lvlJc w:val="left"/>
      <w:pPr>
        <w:ind w:left="720" w:hanging="360"/>
      </w:pPr>
      <w:rPr>
        <w:rFonts w:ascii="Symbol" w:hAnsi="Symbol" w:hint="default"/>
      </w:rPr>
    </w:lvl>
    <w:lvl w:ilvl="2" w:tplc="BC2ECD5C" w:tentative="1">
      <w:start w:val="1"/>
      <w:numFmt w:val="bullet"/>
      <w:lvlText w:val=""/>
      <w:lvlJc w:val="left"/>
      <w:pPr>
        <w:ind w:left="2160" w:hanging="360"/>
      </w:pPr>
      <w:rPr>
        <w:rFonts w:ascii="Wingdings" w:hAnsi="Wingdings" w:hint="default"/>
      </w:rPr>
    </w:lvl>
    <w:lvl w:ilvl="3" w:tplc="E3C8F530" w:tentative="1">
      <w:start w:val="1"/>
      <w:numFmt w:val="bullet"/>
      <w:lvlText w:val=""/>
      <w:lvlJc w:val="left"/>
      <w:pPr>
        <w:ind w:left="2880" w:hanging="360"/>
      </w:pPr>
      <w:rPr>
        <w:rFonts w:ascii="Symbol" w:hAnsi="Symbol" w:hint="default"/>
      </w:rPr>
    </w:lvl>
    <w:lvl w:ilvl="4" w:tplc="DC78A89C" w:tentative="1">
      <w:start w:val="1"/>
      <w:numFmt w:val="bullet"/>
      <w:lvlText w:val="o"/>
      <w:lvlJc w:val="left"/>
      <w:pPr>
        <w:ind w:left="3600" w:hanging="360"/>
      </w:pPr>
      <w:rPr>
        <w:rFonts w:ascii="Courier New" w:hAnsi="Courier New" w:hint="default"/>
      </w:rPr>
    </w:lvl>
    <w:lvl w:ilvl="5" w:tplc="E72ABDD2" w:tentative="1">
      <w:start w:val="1"/>
      <w:numFmt w:val="bullet"/>
      <w:lvlText w:val=""/>
      <w:lvlJc w:val="left"/>
      <w:pPr>
        <w:ind w:left="4320" w:hanging="360"/>
      </w:pPr>
      <w:rPr>
        <w:rFonts w:ascii="Wingdings" w:hAnsi="Wingdings" w:hint="default"/>
      </w:rPr>
    </w:lvl>
    <w:lvl w:ilvl="6" w:tplc="B4084F84" w:tentative="1">
      <w:start w:val="1"/>
      <w:numFmt w:val="bullet"/>
      <w:lvlText w:val=""/>
      <w:lvlJc w:val="left"/>
      <w:pPr>
        <w:ind w:left="5040" w:hanging="360"/>
      </w:pPr>
      <w:rPr>
        <w:rFonts w:ascii="Symbol" w:hAnsi="Symbol" w:hint="default"/>
      </w:rPr>
    </w:lvl>
    <w:lvl w:ilvl="7" w:tplc="F04E6800" w:tentative="1">
      <w:start w:val="1"/>
      <w:numFmt w:val="bullet"/>
      <w:lvlText w:val="o"/>
      <w:lvlJc w:val="left"/>
      <w:pPr>
        <w:ind w:left="5760" w:hanging="360"/>
      </w:pPr>
      <w:rPr>
        <w:rFonts w:ascii="Courier New" w:hAnsi="Courier New" w:hint="default"/>
      </w:rPr>
    </w:lvl>
    <w:lvl w:ilvl="8" w:tplc="40D6DBE0" w:tentative="1">
      <w:start w:val="1"/>
      <w:numFmt w:val="bullet"/>
      <w:lvlText w:val=""/>
      <w:lvlJc w:val="left"/>
      <w:pPr>
        <w:ind w:left="6480" w:hanging="360"/>
      </w:pPr>
      <w:rPr>
        <w:rFonts w:ascii="Wingdings" w:hAnsi="Wingdings" w:hint="default"/>
      </w:rPr>
    </w:lvl>
  </w:abstractNum>
  <w:abstractNum w:abstractNumId="59" w15:restartNumberingAfterBreak="0">
    <w:nsid w:val="43EC823D"/>
    <w:multiLevelType w:val="hybridMultilevel"/>
    <w:tmpl w:val="FFFFFFFF"/>
    <w:lvl w:ilvl="0" w:tplc="BCF0D7F4">
      <w:start w:val="1"/>
      <w:numFmt w:val="bullet"/>
      <w:lvlText w:val=""/>
      <w:lvlJc w:val="left"/>
      <w:pPr>
        <w:ind w:left="720" w:hanging="360"/>
      </w:pPr>
      <w:rPr>
        <w:rFonts w:ascii="Symbol" w:hAnsi="Symbol" w:hint="default"/>
      </w:rPr>
    </w:lvl>
    <w:lvl w:ilvl="1" w:tplc="5A0019C2">
      <w:start w:val="1"/>
      <w:numFmt w:val="bullet"/>
      <w:lvlText w:val="o"/>
      <w:lvlJc w:val="left"/>
      <w:pPr>
        <w:ind w:left="1440" w:hanging="360"/>
      </w:pPr>
      <w:rPr>
        <w:rFonts w:ascii="Courier New" w:hAnsi="Courier New" w:hint="default"/>
      </w:rPr>
    </w:lvl>
    <w:lvl w:ilvl="2" w:tplc="AA4EDEF2">
      <w:start w:val="1"/>
      <w:numFmt w:val="bullet"/>
      <w:lvlText w:val=""/>
      <w:lvlJc w:val="left"/>
      <w:pPr>
        <w:ind w:left="2160" w:hanging="360"/>
      </w:pPr>
      <w:rPr>
        <w:rFonts w:ascii="Wingdings" w:hAnsi="Wingdings" w:hint="default"/>
      </w:rPr>
    </w:lvl>
    <w:lvl w:ilvl="3" w:tplc="80CCA1AE">
      <w:start w:val="1"/>
      <w:numFmt w:val="bullet"/>
      <w:lvlText w:val=""/>
      <w:lvlJc w:val="left"/>
      <w:pPr>
        <w:ind w:left="2880" w:hanging="360"/>
      </w:pPr>
      <w:rPr>
        <w:rFonts w:ascii="Symbol" w:hAnsi="Symbol" w:hint="default"/>
      </w:rPr>
    </w:lvl>
    <w:lvl w:ilvl="4" w:tplc="40BCB662">
      <w:start w:val="1"/>
      <w:numFmt w:val="bullet"/>
      <w:lvlText w:val="o"/>
      <w:lvlJc w:val="left"/>
      <w:pPr>
        <w:ind w:left="3600" w:hanging="360"/>
      </w:pPr>
      <w:rPr>
        <w:rFonts w:ascii="Courier New" w:hAnsi="Courier New" w:hint="default"/>
      </w:rPr>
    </w:lvl>
    <w:lvl w:ilvl="5" w:tplc="4BF0C3E2">
      <w:start w:val="1"/>
      <w:numFmt w:val="bullet"/>
      <w:lvlText w:val=""/>
      <w:lvlJc w:val="left"/>
      <w:pPr>
        <w:ind w:left="4320" w:hanging="360"/>
      </w:pPr>
      <w:rPr>
        <w:rFonts w:ascii="Wingdings" w:hAnsi="Wingdings" w:hint="default"/>
      </w:rPr>
    </w:lvl>
    <w:lvl w:ilvl="6" w:tplc="35349582">
      <w:start w:val="1"/>
      <w:numFmt w:val="bullet"/>
      <w:lvlText w:val=""/>
      <w:lvlJc w:val="left"/>
      <w:pPr>
        <w:ind w:left="5040" w:hanging="360"/>
      </w:pPr>
      <w:rPr>
        <w:rFonts w:ascii="Symbol" w:hAnsi="Symbol" w:hint="default"/>
      </w:rPr>
    </w:lvl>
    <w:lvl w:ilvl="7" w:tplc="0A72FDA8">
      <w:start w:val="1"/>
      <w:numFmt w:val="bullet"/>
      <w:lvlText w:val="o"/>
      <w:lvlJc w:val="left"/>
      <w:pPr>
        <w:ind w:left="5760" w:hanging="360"/>
      </w:pPr>
      <w:rPr>
        <w:rFonts w:ascii="Courier New" w:hAnsi="Courier New" w:hint="default"/>
      </w:rPr>
    </w:lvl>
    <w:lvl w:ilvl="8" w:tplc="D63E92FC">
      <w:start w:val="1"/>
      <w:numFmt w:val="bullet"/>
      <w:lvlText w:val=""/>
      <w:lvlJc w:val="left"/>
      <w:pPr>
        <w:ind w:left="6480" w:hanging="360"/>
      </w:pPr>
      <w:rPr>
        <w:rFonts w:ascii="Wingdings" w:hAnsi="Wingdings" w:hint="default"/>
      </w:rPr>
    </w:lvl>
  </w:abstractNum>
  <w:abstractNum w:abstractNumId="60" w15:restartNumberingAfterBreak="0">
    <w:nsid w:val="45ADDEF6"/>
    <w:multiLevelType w:val="hybridMultilevel"/>
    <w:tmpl w:val="FFFFFFFF"/>
    <w:lvl w:ilvl="0" w:tplc="BADC0E72">
      <w:start w:val="1"/>
      <w:numFmt w:val="bullet"/>
      <w:lvlText w:val=""/>
      <w:lvlJc w:val="left"/>
      <w:pPr>
        <w:ind w:left="720" w:hanging="360"/>
      </w:pPr>
      <w:rPr>
        <w:rFonts w:ascii="Symbol" w:hAnsi="Symbol" w:hint="default"/>
      </w:rPr>
    </w:lvl>
    <w:lvl w:ilvl="1" w:tplc="A830C476">
      <w:start w:val="1"/>
      <w:numFmt w:val="bullet"/>
      <w:lvlText w:val="o"/>
      <w:lvlJc w:val="left"/>
      <w:pPr>
        <w:ind w:left="1440" w:hanging="360"/>
      </w:pPr>
      <w:rPr>
        <w:rFonts w:ascii="Courier New" w:hAnsi="Courier New" w:hint="default"/>
      </w:rPr>
    </w:lvl>
    <w:lvl w:ilvl="2" w:tplc="6D4427E2">
      <w:start w:val="1"/>
      <w:numFmt w:val="bullet"/>
      <w:lvlText w:val=""/>
      <w:lvlJc w:val="left"/>
      <w:pPr>
        <w:ind w:left="2160" w:hanging="360"/>
      </w:pPr>
      <w:rPr>
        <w:rFonts w:ascii="Wingdings" w:hAnsi="Wingdings" w:hint="default"/>
      </w:rPr>
    </w:lvl>
    <w:lvl w:ilvl="3" w:tplc="76924C50">
      <w:start w:val="1"/>
      <w:numFmt w:val="bullet"/>
      <w:lvlText w:val=""/>
      <w:lvlJc w:val="left"/>
      <w:pPr>
        <w:ind w:left="2880" w:hanging="360"/>
      </w:pPr>
      <w:rPr>
        <w:rFonts w:ascii="Symbol" w:hAnsi="Symbol" w:hint="default"/>
      </w:rPr>
    </w:lvl>
    <w:lvl w:ilvl="4" w:tplc="0A78F9E4">
      <w:start w:val="1"/>
      <w:numFmt w:val="bullet"/>
      <w:lvlText w:val="o"/>
      <w:lvlJc w:val="left"/>
      <w:pPr>
        <w:ind w:left="3600" w:hanging="360"/>
      </w:pPr>
      <w:rPr>
        <w:rFonts w:ascii="Courier New" w:hAnsi="Courier New" w:hint="default"/>
      </w:rPr>
    </w:lvl>
    <w:lvl w:ilvl="5" w:tplc="5A1EA9FA">
      <w:start w:val="1"/>
      <w:numFmt w:val="bullet"/>
      <w:lvlText w:val=""/>
      <w:lvlJc w:val="left"/>
      <w:pPr>
        <w:ind w:left="4320" w:hanging="360"/>
      </w:pPr>
      <w:rPr>
        <w:rFonts w:ascii="Wingdings" w:hAnsi="Wingdings" w:hint="default"/>
      </w:rPr>
    </w:lvl>
    <w:lvl w:ilvl="6" w:tplc="5FD6233E">
      <w:start w:val="1"/>
      <w:numFmt w:val="bullet"/>
      <w:lvlText w:val=""/>
      <w:lvlJc w:val="left"/>
      <w:pPr>
        <w:ind w:left="5040" w:hanging="360"/>
      </w:pPr>
      <w:rPr>
        <w:rFonts w:ascii="Symbol" w:hAnsi="Symbol" w:hint="default"/>
      </w:rPr>
    </w:lvl>
    <w:lvl w:ilvl="7" w:tplc="42FADE30">
      <w:start w:val="1"/>
      <w:numFmt w:val="bullet"/>
      <w:lvlText w:val="o"/>
      <w:lvlJc w:val="left"/>
      <w:pPr>
        <w:ind w:left="5760" w:hanging="360"/>
      </w:pPr>
      <w:rPr>
        <w:rFonts w:ascii="Courier New" w:hAnsi="Courier New" w:hint="default"/>
      </w:rPr>
    </w:lvl>
    <w:lvl w:ilvl="8" w:tplc="63B8F832">
      <w:start w:val="1"/>
      <w:numFmt w:val="bullet"/>
      <w:lvlText w:val=""/>
      <w:lvlJc w:val="left"/>
      <w:pPr>
        <w:ind w:left="6480" w:hanging="360"/>
      </w:pPr>
      <w:rPr>
        <w:rFonts w:ascii="Wingdings" w:hAnsi="Wingdings" w:hint="default"/>
      </w:rPr>
    </w:lvl>
  </w:abstractNum>
  <w:abstractNum w:abstractNumId="61" w15:restartNumberingAfterBreak="0">
    <w:nsid w:val="473E781C"/>
    <w:multiLevelType w:val="hybridMultilevel"/>
    <w:tmpl w:val="FFFFFFFF"/>
    <w:lvl w:ilvl="0" w:tplc="1FA66904">
      <w:start w:val="1"/>
      <w:numFmt w:val="bullet"/>
      <w:lvlText w:val=""/>
      <w:lvlJc w:val="left"/>
      <w:pPr>
        <w:ind w:left="720" w:hanging="360"/>
      </w:pPr>
      <w:rPr>
        <w:rFonts w:ascii="Symbol" w:hAnsi="Symbol" w:hint="default"/>
      </w:rPr>
    </w:lvl>
    <w:lvl w:ilvl="1" w:tplc="4AA27CB4">
      <w:start w:val="1"/>
      <w:numFmt w:val="bullet"/>
      <w:lvlText w:val="o"/>
      <w:lvlJc w:val="left"/>
      <w:pPr>
        <w:ind w:left="1440" w:hanging="360"/>
      </w:pPr>
      <w:rPr>
        <w:rFonts w:ascii="Courier New" w:hAnsi="Courier New" w:hint="default"/>
      </w:rPr>
    </w:lvl>
    <w:lvl w:ilvl="2" w:tplc="79088EF8">
      <w:start w:val="1"/>
      <w:numFmt w:val="bullet"/>
      <w:lvlText w:val=""/>
      <w:lvlJc w:val="left"/>
      <w:pPr>
        <w:ind w:left="2160" w:hanging="360"/>
      </w:pPr>
      <w:rPr>
        <w:rFonts w:ascii="Wingdings" w:hAnsi="Wingdings" w:hint="default"/>
      </w:rPr>
    </w:lvl>
    <w:lvl w:ilvl="3" w:tplc="6710547C">
      <w:start w:val="1"/>
      <w:numFmt w:val="bullet"/>
      <w:lvlText w:val=""/>
      <w:lvlJc w:val="left"/>
      <w:pPr>
        <w:ind w:left="2880" w:hanging="360"/>
      </w:pPr>
      <w:rPr>
        <w:rFonts w:ascii="Symbol" w:hAnsi="Symbol" w:hint="default"/>
      </w:rPr>
    </w:lvl>
    <w:lvl w:ilvl="4" w:tplc="8BA2631C">
      <w:start w:val="1"/>
      <w:numFmt w:val="bullet"/>
      <w:lvlText w:val="o"/>
      <w:lvlJc w:val="left"/>
      <w:pPr>
        <w:ind w:left="3600" w:hanging="360"/>
      </w:pPr>
      <w:rPr>
        <w:rFonts w:ascii="Courier New" w:hAnsi="Courier New" w:hint="default"/>
      </w:rPr>
    </w:lvl>
    <w:lvl w:ilvl="5" w:tplc="99B09E9E">
      <w:start w:val="1"/>
      <w:numFmt w:val="bullet"/>
      <w:lvlText w:val=""/>
      <w:lvlJc w:val="left"/>
      <w:pPr>
        <w:ind w:left="4320" w:hanging="360"/>
      </w:pPr>
      <w:rPr>
        <w:rFonts w:ascii="Wingdings" w:hAnsi="Wingdings" w:hint="default"/>
      </w:rPr>
    </w:lvl>
    <w:lvl w:ilvl="6" w:tplc="7920503C">
      <w:start w:val="1"/>
      <w:numFmt w:val="bullet"/>
      <w:lvlText w:val=""/>
      <w:lvlJc w:val="left"/>
      <w:pPr>
        <w:ind w:left="5040" w:hanging="360"/>
      </w:pPr>
      <w:rPr>
        <w:rFonts w:ascii="Symbol" w:hAnsi="Symbol" w:hint="default"/>
      </w:rPr>
    </w:lvl>
    <w:lvl w:ilvl="7" w:tplc="6E9E0D2C">
      <w:start w:val="1"/>
      <w:numFmt w:val="bullet"/>
      <w:lvlText w:val="o"/>
      <w:lvlJc w:val="left"/>
      <w:pPr>
        <w:ind w:left="5760" w:hanging="360"/>
      </w:pPr>
      <w:rPr>
        <w:rFonts w:ascii="Courier New" w:hAnsi="Courier New" w:hint="default"/>
      </w:rPr>
    </w:lvl>
    <w:lvl w:ilvl="8" w:tplc="8D74301A">
      <w:start w:val="1"/>
      <w:numFmt w:val="bullet"/>
      <w:lvlText w:val=""/>
      <w:lvlJc w:val="left"/>
      <w:pPr>
        <w:ind w:left="6480" w:hanging="360"/>
      </w:pPr>
      <w:rPr>
        <w:rFonts w:ascii="Wingdings" w:hAnsi="Wingdings" w:hint="default"/>
      </w:rPr>
    </w:lvl>
  </w:abstractNum>
  <w:abstractNum w:abstractNumId="62" w15:restartNumberingAfterBreak="0">
    <w:nsid w:val="480B1ED5"/>
    <w:multiLevelType w:val="hybridMultilevel"/>
    <w:tmpl w:val="2CE26382"/>
    <w:lvl w:ilvl="0" w:tplc="0D5CC5D8">
      <w:start w:val="1"/>
      <w:numFmt w:val="bullet"/>
      <w:lvlText w:val=""/>
      <w:lvlJc w:val="left"/>
      <w:pPr>
        <w:ind w:left="720" w:hanging="360"/>
      </w:pPr>
      <w:rPr>
        <w:rFonts w:ascii="Symbol" w:hAnsi="Symbol" w:hint="default"/>
      </w:rPr>
    </w:lvl>
    <w:lvl w:ilvl="1" w:tplc="8452C808">
      <w:start w:val="1"/>
      <w:numFmt w:val="bullet"/>
      <w:lvlText w:val=""/>
      <w:lvlJc w:val="left"/>
      <w:pPr>
        <w:ind w:left="720" w:hanging="360"/>
      </w:pPr>
      <w:rPr>
        <w:rFonts w:ascii="Symbol" w:hAnsi="Symbol" w:hint="default"/>
      </w:rPr>
    </w:lvl>
    <w:lvl w:ilvl="2" w:tplc="6A1C24E0" w:tentative="1">
      <w:start w:val="1"/>
      <w:numFmt w:val="bullet"/>
      <w:lvlText w:val=""/>
      <w:lvlJc w:val="left"/>
      <w:pPr>
        <w:ind w:left="2160" w:hanging="360"/>
      </w:pPr>
      <w:rPr>
        <w:rFonts w:ascii="Wingdings" w:hAnsi="Wingdings" w:hint="default"/>
      </w:rPr>
    </w:lvl>
    <w:lvl w:ilvl="3" w:tplc="070CCC1E" w:tentative="1">
      <w:start w:val="1"/>
      <w:numFmt w:val="bullet"/>
      <w:lvlText w:val=""/>
      <w:lvlJc w:val="left"/>
      <w:pPr>
        <w:ind w:left="2880" w:hanging="360"/>
      </w:pPr>
      <w:rPr>
        <w:rFonts w:ascii="Symbol" w:hAnsi="Symbol" w:hint="default"/>
      </w:rPr>
    </w:lvl>
    <w:lvl w:ilvl="4" w:tplc="36D6097C" w:tentative="1">
      <w:start w:val="1"/>
      <w:numFmt w:val="bullet"/>
      <w:lvlText w:val="o"/>
      <w:lvlJc w:val="left"/>
      <w:pPr>
        <w:ind w:left="3600" w:hanging="360"/>
      </w:pPr>
      <w:rPr>
        <w:rFonts w:ascii="Courier New" w:hAnsi="Courier New" w:hint="default"/>
      </w:rPr>
    </w:lvl>
    <w:lvl w:ilvl="5" w:tplc="206C35C0" w:tentative="1">
      <w:start w:val="1"/>
      <w:numFmt w:val="bullet"/>
      <w:lvlText w:val=""/>
      <w:lvlJc w:val="left"/>
      <w:pPr>
        <w:ind w:left="4320" w:hanging="360"/>
      </w:pPr>
      <w:rPr>
        <w:rFonts w:ascii="Wingdings" w:hAnsi="Wingdings" w:hint="default"/>
      </w:rPr>
    </w:lvl>
    <w:lvl w:ilvl="6" w:tplc="78561D42" w:tentative="1">
      <w:start w:val="1"/>
      <w:numFmt w:val="bullet"/>
      <w:lvlText w:val=""/>
      <w:lvlJc w:val="left"/>
      <w:pPr>
        <w:ind w:left="5040" w:hanging="360"/>
      </w:pPr>
      <w:rPr>
        <w:rFonts w:ascii="Symbol" w:hAnsi="Symbol" w:hint="default"/>
      </w:rPr>
    </w:lvl>
    <w:lvl w:ilvl="7" w:tplc="D94E0F6A" w:tentative="1">
      <w:start w:val="1"/>
      <w:numFmt w:val="bullet"/>
      <w:lvlText w:val="o"/>
      <w:lvlJc w:val="left"/>
      <w:pPr>
        <w:ind w:left="5760" w:hanging="360"/>
      </w:pPr>
      <w:rPr>
        <w:rFonts w:ascii="Courier New" w:hAnsi="Courier New" w:hint="default"/>
      </w:rPr>
    </w:lvl>
    <w:lvl w:ilvl="8" w:tplc="B8E25EFE" w:tentative="1">
      <w:start w:val="1"/>
      <w:numFmt w:val="bullet"/>
      <w:lvlText w:val=""/>
      <w:lvlJc w:val="left"/>
      <w:pPr>
        <w:ind w:left="6480" w:hanging="360"/>
      </w:pPr>
      <w:rPr>
        <w:rFonts w:ascii="Wingdings" w:hAnsi="Wingdings" w:hint="default"/>
      </w:rPr>
    </w:lvl>
  </w:abstractNum>
  <w:abstractNum w:abstractNumId="63" w15:restartNumberingAfterBreak="0">
    <w:nsid w:val="48594C2A"/>
    <w:multiLevelType w:val="hybridMultilevel"/>
    <w:tmpl w:val="76D063AA"/>
    <w:lvl w:ilvl="0" w:tplc="1DCA23F2">
      <w:start w:val="1"/>
      <w:numFmt w:val="bullet"/>
      <w:lvlText w:val=""/>
      <w:lvlJc w:val="left"/>
      <w:pPr>
        <w:ind w:left="720" w:hanging="360"/>
      </w:pPr>
      <w:rPr>
        <w:rFonts w:ascii="Symbol" w:hAnsi="Symbol" w:hint="default"/>
      </w:rPr>
    </w:lvl>
    <w:lvl w:ilvl="1" w:tplc="4594D050" w:tentative="1">
      <w:start w:val="1"/>
      <w:numFmt w:val="bullet"/>
      <w:lvlText w:val="o"/>
      <w:lvlJc w:val="left"/>
      <w:pPr>
        <w:ind w:left="1440" w:hanging="360"/>
      </w:pPr>
      <w:rPr>
        <w:rFonts w:ascii="Courier New" w:hAnsi="Courier New" w:hint="default"/>
      </w:rPr>
    </w:lvl>
    <w:lvl w:ilvl="2" w:tplc="352AF414" w:tentative="1">
      <w:start w:val="1"/>
      <w:numFmt w:val="bullet"/>
      <w:lvlText w:val=""/>
      <w:lvlJc w:val="left"/>
      <w:pPr>
        <w:ind w:left="2160" w:hanging="360"/>
      </w:pPr>
      <w:rPr>
        <w:rFonts w:ascii="Wingdings" w:hAnsi="Wingdings" w:hint="default"/>
      </w:rPr>
    </w:lvl>
    <w:lvl w:ilvl="3" w:tplc="3ADA0B22" w:tentative="1">
      <w:start w:val="1"/>
      <w:numFmt w:val="bullet"/>
      <w:lvlText w:val=""/>
      <w:lvlJc w:val="left"/>
      <w:pPr>
        <w:ind w:left="2880" w:hanging="360"/>
      </w:pPr>
      <w:rPr>
        <w:rFonts w:ascii="Symbol" w:hAnsi="Symbol" w:hint="default"/>
      </w:rPr>
    </w:lvl>
    <w:lvl w:ilvl="4" w:tplc="68DE7B16" w:tentative="1">
      <w:start w:val="1"/>
      <w:numFmt w:val="bullet"/>
      <w:lvlText w:val="o"/>
      <w:lvlJc w:val="left"/>
      <w:pPr>
        <w:ind w:left="3600" w:hanging="360"/>
      </w:pPr>
      <w:rPr>
        <w:rFonts w:ascii="Courier New" w:hAnsi="Courier New" w:hint="default"/>
      </w:rPr>
    </w:lvl>
    <w:lvl w:ilvl="5" w:tplc="8D6015D8" w:tentative="1">
      <w:start w:val="1"/>
      <w:numFmt w:val="bullet"/>
      <w:lvlText w:val=""/>
      <w:lvlJc w:val="left"/>
      <w:pPr>
        <w:ind w:left="4320" w:hanging="360"/>
      </w:pPr>
      <w:rPr>
        <w:rFonts w:ascii="Wingdings" w:hAnsi="Wingdings" w:hint="default"/>
      </w:rPr>
    </w:lvl>
    <w:lvl w:ilvl="6" w:tplc="6F72DEEA" w:tentative="1">
      <w:start w:val="1"/>
      <w:numFmt w:val="bullet"/>
      <w:lvlText w:val=""/>
      <w:lvlJc w:val="left"/>
      <w:pPr>
        <w:ind w:left="5040" w:hanging="360"/>
      </w:pPr>
      <w:rPr>
        <w:rFonts w:ascii="Symbol" w:hAnsi="Symbol" w:hint="default"/>
      </w:rPr>
    </w:lvl>
    <w:lvl w:ilvl="7" w:tplc="7C3EDA60" w:tentative="1">
      <w:start w:val="1"/>
      <w:numFmt w:val="bullet"/>
      <w:lvlText w:val="o"/>
      <w:lvlJc w:val="left"/>
      <w:pPr>
        <w:ind w:left="5760" w:hanging="360"/>
      </w:pPr>
      <w:rPr>
        <w:rFonts w:ascii="Courier New" w:hAnsi="Courier New" w:hint="default"/>
      </w:rPr>
    </w:lvl>
    <w:lvl w:ilvl="8" w:tplc="404AA93E" w:tentative="1">
      <w:start w:val="1"/>
      <w:numFmt w:val="bullet"/>
      <w:lvlText w:val=""/>
      <w:lvlJc w:val="left"/>
      <w:pPr>
        <w:ind w:left="6480" w:hanging="360"/>
      </w:pPr>
      <w:rPr>
        <w:rFonts w:ascii="Wingdings" w:hAnsi="Wingdings" w:hint="default"/>
      </w:rPr>
    </w:lvl>
  </w:abstractNum>
  <w:abstractNum w:abstractNumId="64" w15:restartNumberingAfterBreak="0">
    <w:nsid w:val="48D72E9E"/>
    <w:multiLevelType w:val="hybridMultilevel"/>
    <w:tmpl w:val="DA4E9FC4"/>
    <w:lvl w:ilvl="0" w:tplc="998E46EA">
      <w:start w:val="1"/>
      <w:numFmt w:val="bullet"/>
      <w:lvlText w:val=""/>
      <w:lvlJc w:val="left"/>
      <w:pPr>
        <w:ind w:left="720" w:hanging="360"/>
      </w:pPr>
      <w:rPr>
        <w:rFonts w:ascii="Symbol" w:hAnsi="Symbol" w:hint="default"/>
      </w:rPr>
    </w:lvl>
    <w:lvl w:ilvl="1" w:tplc="0F801508" w:tentative="1">
      <w:start w:val="1"/>
      <w:numFmt w:val="bullet"/>
      <w:lvlText w:val="o"/>
      <w:lvlJc w:val="left"/>
      <w:pPr>
        <w:ind w:left="1440" w:hanging="360"/>
      </w:pPr>
      <w:rPr>
        <w:rFonts w:ascii="Courier New" w:hAnsi="Courier New" w:hint="default"/>
      </w:rPr>
    </w:lvl>
    <w:lvl w:ilvl="2" w:tplc="37481596" w:tentative="1">
      <w:start w:val="1"/>
      <w:numFmt w:val="bullet"/>
      <w:lvlText w:val=""/>
      <w:lvlJc w:val="left"/>
      <w:pPr>
        <w:ind w:left="2160" w:hanging="360"/>
      </w:pPr>
      <w:rPr>
        <w:rFonts w:ascii="Wingdings" w:hAnsi="Wingdings" w:hint="default"/>
      </w:rPr>
    </w:lvl>
    <w:lvl w:ilvl="3" w:tplc="8B56CEC8" w:tentative="1">
      <w:start w:val="1"/>
      <w:numFmt w:val="bullet"/>
      <w:lvlText w:val=""/>
      <w:lvlJc w:val="left"/>
      <w:pPr>
        <w:ind w:left="2880" w:hanging="360"/>
      </w:pPr>
      <w:rPr>
        <w:rFonts w:ascii="Symbol" w:hAnsi="Symbol" w:hint="default"/>
      </w:rPr>
    </w:lvl>
    <w:lvl w:ilvl="4" w:tplc="5F6C1570" w:tentative="1">
      <w:start w:val="1"/>
      <w:numFmt w:val="bullet"/>
      <w:lvlText w:val="o"/>
      <w:lvlJc w:val="left"/>
      <w:pPr>
        <w:ind w:left="3600" w:hanging="360"/>
      </w:pPr>
      <w:rPr>
        <w:rFonts w:ascii="Courier New" w:hAnsi="Courier New" w:hint="default"/>
      </w:rPr>
    </w:lvl>
    <w:lvl w:ilvl="5" w:tplc="DCF8C44A" w:tentative="1">
      <w:start w:val="1"/>
      <w:numFmt w:val="bullet"/>
      <w:lvlText w:val=""/>
      <w:lvlJc w:val="left"/>
      <w:pPr>
        <w:ind w:left="4320" w:hanging="360"/>
      </w:pPr>
      <w:rPr>
        <w:rFonts w:ascii="Wingdings" w:hAnsi="Wingdings" w:hint="default"/>
      </w:rPr>
    </w:lvl>
    <w:lvl w:ilvl="6" w:tplc="0888BDF2" w:tentative="1">
      <w:start w:val="1"/>
      <w:numFmt w:val="bullet"/>
      <w:lvlText w:val=""/>
      <w:lvlJc w:val="left"/>
      <w:pPr>
        <w:ind w:left="5040" w:hanging="360"/>
      </w:pPr>
      <w:rPr>
        <w:rFonts w:ascii="Symbol" w:hAnsi="Symbol" w:hint="default"/>
      </w:rPr>
    </w:lvl>
    <w:lvl w:ilvl="7" w:tplc="6B16BE10" w:tentative="1">
      <w:start w:val="1"/>
      <w:numFmt w:val="bullet"/>
      <w:lvlText w:val="o"/>
      <w:lvlJc w:val="left"/>
      <w:pPr>
        <w:ind w:left="5760" w:hanging="360"/>
      </w:pPr>
      <w:rPr>
        <w:rFonts w:ascii="Courier New" w:hAnsi="Courier New" w:hint="default"/>
      </w:rPr>
    </w:lvl>
    <w:lvl w:ilvl="8" w:tplc="25742A94" w:tentative="1">
      <w:start w:val="1"/>
      <w:numFmt w:val="bullet"/>
      <w:lvlText w:val=""/>
      <w:lvlJc w:val="left"/>
      <w:pPr>
        <w:ind w:left="6480" w:hanging="360"/>
      </w:pPr>
      <w:rPr>
        <w:rFonts w:ascii="Wingdings" w:hAnsi="Wingdings" w:hint="default"/>
      </w:rPr>
    </w:lvl>
  </w:abstractNum>
  <w:abstractNum w:abstractNumId="65" w15:restartNumberingAfterBreak="0">
    <w:nsid w:val="48DE2249"/>
    <w:multiLevelType w:val="hybridMultilevel"/>
    <w:tmpl w:val="03567B1A"/>
    <w:lvl w:ilvl="0" w:tplc="EE70D136">
      <w:start w:val="1"/>
      <w:numFmt w:val="bullet"/>
      <w:lvlText w:val=""/>
      <w:lvlJc w:val="left"/>
      <w:pPr>
        <w:ind w:left="720" w:hanging="360"/>
      </w:pPr>
      <w:rPr>
        <w:rFonts w:ascii="Symbol" w:hAnsi="Symbol" w:hint="default"/>
      </w:rPr>
    </w:lvl>
    <w:lvl w:ilvl="1" w:tplc="BFB069F6" w:tentative="1">
      <w:start w:val="1"/>
      <w:numFmt w:val="bullet"/>
      <w:lvlText w:val="o"/>
      <w:lvlJc w:val="left"/>
      <w:pPr>
        <w:ind w:left="1440" w:hanging="360"/>
      </w:pPr>
      <w:rPr>
        <w:rFonts w:ascii="Courier New" w:hAnsi="Courier New" w:hint="default"/>
      </w:rPr>
    </w:lvl>
    <w:lvl w:ilvl="2" w:tplc="8F541F52" w:tentative="1">
      <w:start w:val="1"/>
      <w:numFmt w:val="bullet"/>
      <w:lvlText w:val=""/>
      <w:lvlJc w:val="left"/>
      <w:pPr>
        <w:ind w:left="2160" w:hanging="360"/>
      </w:pPr>
      <w:rPr>
        <w:rFonts w:ascii="Wingdings" w:hAnsi="Wingdings" w:hint="default"/>
      </w:rPr>
    </w:lvl>
    <w:lvl w:ilvl="3" w:tplc="16D2B872" w:tentative="1">
      <w:start w:val="1"/>
      <w:numFmt w:val="bullet"/>
      <w:lvlText w:val=""/>
      <w:lvlJc w:val="left"/>
      <w:pPr>
        <w:ind w:left="2880" w:hanging="360"/>
      </w:pPr>
      <w:rPr>
        <w:rFonts w:ascii="Symbol" w:hAnsi="Symbol" w:hint="default"/>
      </w:rPr>
    </w:lvl>
    <w:lvl w:ilvl="4" w:tplc="6E3A4476" w:tentative="1">
      <w:start w:val="1"/>
      <w:numFmt w:val="bullet"/>
      <w:lvlText w:val="o"/>
      <w:lvlJc w:val="left"/>
      <w:pPr>
        <w:ind w:left="3600" w:hanging="360"/>
      </w:pPr>
      <w:rPr>
        <w:rFonts w:ascii="Courier New" w:hAnsi="Courier New" w:hint="default"/>
      </w:rPr>
    </w:lvl>
    <w:lvl w:ilvl="5" w:tplc="B3845246" w:tentative="1">
      <w:start w:val="1"/>
      <w:numFmt w:val="bullet"/>
      <w:lvlText w:val=""/>
      <w:lvlJc w:val="left"/>
      <w:pPr>
        <w:ind w:left="4320" w:hanging="360"/>
      </w:pPr>
      <w:rPr>
        <w:rFonts w:ascii="Wingdings" w:hAnsi="Wingdings" w:hint="default"/>
      </w:rPr>
    </w:lvl>
    <w:lvl w:ilvl="6" w:tplc="9F90EC1E" w:tentative="1">
      <w:start w:val="1"/>
      <w:numFmt w:val="bullet"/>
      <w:lvlText w:val=""/>
      <w:lvlJc w:val="left"/>
      <w:pPr>
        <w:ind w:left="5040" w:hanging="360"/>
      </w:pPr>
      <w:rPr>
        <w:rFonts w:ascii="Symbol" w:hAnsi="Symbol" w:hint="default"/>
      </w:rPr>
    </w:lvl>
    <w:lvl w:ilvl="7" w:tplc="D47A0782" w:tentative="1">
      <w:start w:val="1"/>
      <w:numFmt w:val="bullet"/>
      <w:lvlText w:val="o"/>
      <w:lvlJc w:val="left"/>
      <w:pPr>
        <w:ind w:left="5760" w:hanging="360"/>
      </w:pPr>
      <w:rPr>
        <w:rFonts w:ascii="Courier New" w:hAnsi="Courier New" w:hint="default"/>
      </w:rPr>
    </w:lvl>
    <w:lvl w:ilvl="8" w:tplc="644AE4C4" w:tentative="1">
      <w:start w:val="1"/>
      <w:numFmt w:val="bullet"/>
      <w:lvlText w:val=""/>
      <w:lvlJc w:val="left"/>
      <w:pPr>
        <w:ind w:left="6480" w:hanging="360"/>
      </w:pPr>
      <w:rPr>
        <w:rFonts w:ascii="Wingdings" w:hAnsi="Wingdings" w:hint="default"/>
      </w:rPr>
    </w:lvl>
  </w:abstractNum>
  <w:abstractNum w:abstractNumId="66" w15:restartNumberingAfterBreak="0">
    <w:nsid w:val="49311B3E"/>
    <w:multiLevelType w:val="hybridMultilevel"/>
    <w:tmpl w:val="DF3C7C02"/>
    <w:lvl w:ilvl="0" w:tplc="16181450">
      <w:start w:val="1"/>
      <w:numFmt w:val="bullet"/>
      <w:lvlText w:val=""/>
      <w:lvlJc w:val="left"/>
      <w:pPr>
        <w:ind w:left="720" w:hanging="360"/>
      </w:pPr>
      <w:rPr>
        <w:rFonts w:ascii="Symbol" w:hAnsi="Symbol" w:hint="default"/>
      </w:rPr>
    </w:lvl>
    <w:lvl w:ilvl="1" w:tplc="8514C6EE">
      <w:start w:val="1"/>
      <w:numFmt w:val="bullet"/>
      <w:lvlText w:val=""/>
      <w:lvlJc w:val="left"/>
      <w:pPr>
        <w:ind w:left="720" w:hanging="360"/>
      </w:pPr>
      <w:rPr>
        <w:rFonts w:ascii="Symbol" w:hAnsi="Symbol" w:hint="default"/>
      </w:rPr>
    </w:lvl>
    <w:lvl w:ilvl="2" w:tplc="3AF2AC92" w:tentative="1">
      <w:start w:val="1"/>
      <w:numFmt w:val="bullet"/>
      <w:lvlText w:val=""/>
      <w:lvlJc w:val="left"/>
      <w:pPr>
        <w:ind w:left="2160" w:hanging="360"/>
      </w:pPr>
      <w:rPr>
        <w:rFonts w:ascii="Wingdings" w:hAnsi="Wingdings" w:hint="default"/>
      </w:rPr>
    </w:lvl>
    <w:lvl w:ilvl="3" w:tplc="EB2A2FC6" w:tentative="1">
      <w:start w:val="1"/>
      <w:numFmt w:val="bullet"/>
      <w:lvlText w:val=""/>
      <w:lvlJc w:val="left"/>
      <w:pPr>
        <w:ind w:left="2880" w:hanging="360"/>
      </w:pPr>
      <w:rPr>
        <w:rFonts w:ascii="Symbol" w:hAnsi="Symbol" w:hint="default"/>
      </w:rPr>
    </w:lvl>
    <w:lvl w:ilvl="4" w:tplc="316A29AA" w:tentative="1">
      <w:start w:val="1"/>
      <w:numFmt w:val="bullet"/>
      <w:lvlText w:val="o"/>
      <w:lvlJc w:val="left"/>
      <w:pPr>
        <w:ind w:left="3600" w:hanging="360"/>
      </w:pPr>
      <w:rPr>
        <w:rFonts w:ascii="Courier New" w:hAnsi="Courier New" w:hint="default"/>
      </w:rPr>
    </w:lvl>
    <w:lvl w:ilvl="5" w:tplc="B0CAB576" w:tentative="1">
      <w:start w:val="1"/>
      <w:numFmt w:val="bullet"/>
      <w:lvlText w:val=""/>
      <w:lvlJc w:val="left"/>
      <w:pPr>
        <w:ind w:left="4320" w:hanging="360"/>
      </w:pPr>
      <w:rPr>
        <w:rFonts w:ascii="Wingdings" w:hAnsi="Wingdings" w:hint="default"/>
      </w:rPr>
    </w:lvl>
    <w:lvl w:ilvl="6" w:tplc="E0AE2D10" w:tentative="1">
      <w:start w:val="1"/>
      <w:numFmt w:val="bullet"/>
      <w:lvlText w:val=""/>
      <w:lvlJc w:val="left"/>
      <w:pPr>
        <w:ind w:left="5040" w:hanging="360"/>
      </w:pPr>
      <w:rPr>
        <w:rFonts w:ascii="Symbol" w:hAnsi="Symbol" w:hint="default"/>
      </w:rPr>
    </w:lvl>
    <w:lvl w:ilvl="7" w:tplc="31D895F2" w:tentative="1">
      <w:start w:val="1"/>
      <w:numFmt w:val="bullet"/>
      <w:lvlText w:val="o"/>
      <w:lvlJc w:val="left"/>
      <w:pPr>
        <w:ind w:left="5760" w:hanging="360"/>
      </w:pPr>
      <w:rPr>
        <w:rFonts w:ascii="Courier New" w:hAnsi="Courier New" w:hint="default"/>
      </w:rPr>
    </w:lvl>
    <w:lvl w:ilvl="8" w:tplc="DFD6A08A" w:tentative="1">
      <w:start w:val="1"/>
      <w:numFmt w:val="bullet"/>
      <w:lvlText w:val=""/>
      <w:lvlJc w:val="left"/>
      <w:pPr>
        <w:ind w:left="6480" w:hanging="360"/>
      </w:pPr>
      <w:rPr>
        <w:rFonts w:ascii="Wingdings" w:hAnsi="Wingdings" w:hint="default"/>
      </w:rPr>
    </w:lvl>
  </w:abstractNum>
  <w:abstractNum w:abstractNumId="67" w15:restartNumberingAfterBreak="0">
    <w:nsid w:val="498F4CE6"/>
    <w:multiLevelType w:val="hybridMultilevel"/>
    <w:tmpl w:val="FFFFFFFF"/>
    <w:lvl w:ilvl="0" w:tplc="EF182E66">
      <w:start w:val="1"/>
      <w:numFmt w:val="bullet"/>
      <w:lvlText w:val=""/>
      <w:lvlJc w:val="left"/>
      <w:pPr>
        <w:ind w:left="720" w:hanging="360"/>
      </w:pPr>
      <w:rPr>
        <w:rFonts w:ascii="Symbol" w:hAnsi="Symbol" w:hint="default"/>
      </w:rPr>
    </w:lvl>
    <w:lvl w:ilvl="1" w:tplc="79AAFC1E">
      <w:start w:val="1"/>
      <w:numFmt w:val="bullet"/>
      <w:lvlText w:val="o"/>
      <w:lvlJc w:val="left"/>
      <w:pPr>
        <w:ind w:left="1440" w:hanging="360"/>
      </w:pPr>
      <w:rPr>
        <w:rFonts w:ascii="Courier New" w:hAnsi="Courier New" w:hint="default"/>
      </w:rPr>
    </w:lvl>
    <w:lvl w:ilvl="2" w:tplc="D286D3E0">
      <w:start w:val="1"/>
      <w:numFmt w:val="bullet"/>
      <w:lvlText w:val=""/>
      <w:lvlJc w:val="left"/>
      <w:pPr>
        <w:ind w:left="2160" w:hanging="360"/>
      </w:pPr>
      <w:rPr>
        <w:rFonts w:ascii="Wingdings" w:hAnsi="Wingdings" w:hint="default"/>
      </w:rPr>
    </w:lvl>
    <w:lvl w:ilvl="3" w:tplc="D46EFD7E">
      <w:start w:val="1"/>
      <w:numFmt w:val="bullet"/>
      <w:lvlText w:val=""/>
      <w:lvlJc w:val="left"/>
      <w:pPr>
        <w:ind w:left="2880" w:hanging="360"/>
      </w:pPr>
      <w:rPr>
        <w:rFonts w:ascii="Symbol" w:hAnsi="Symbol" w:hint="default"/>
      </w:rPr>
    </w:lvl>
    <w:lvl w:ilvl="4" w:tplc="587E2C00">
      <w:start w:val="1"/>
      <w:numFmt w:val="bullet"/>
      <w:lvlText w:val="o"/>
      <w:lvlJc w:val="left"/>
      <w:pPr>
        <w:ind w:left="3600" w:hanging="360"/>
      </w:pPr>
      <w:rPr>
        <w:rFonts w:ascii="Courier New" w:hAnsi="Courier New" w:hint="default"/>
      </w:rPr>
    </w:lvl>
    <w:lvl w:ilvl="5" w:tplc="840C5176">
      <w:start w:val="1"/>
      <w:numFmt w:val="bullet"/>
      <w:lvlText w:val=""/>
      <w:lvlJc w:val="left"/>
      <w:pPr>
        <w:ind w:left="4320" w:hanging="360"/>
      </w:pPr>
      <w:rPr>
        <w:rFonts w:ascii="Wingdings" w:hAnsi="Wingdings" w:hint="default"/>
      </w:rPr>
    </w:lvl>
    <w:lvl w:ilvl="6" w:tplc="B002B456">
      <w:start w:val="1"/>
      <w:numFmt w:val="bullet"/>
      <w:lvlText w:val=""/>
      <w:lvlJc w:val="left"/>
      <w:pPr>
        <w:ind w:left="5040" w:hanging="360"/>
      </w:pPr>
      <w:rPr>
        <w:rFonts w:ascii="Symbol" w:hAnsi="Symbol" w:hint="default"/>
      </w:rPr>
    </w:lvl>
    <w:lvl w:ilvl="7" w:tplc="B3B256A8">
      <w:start w:val="1"/>
      <w:numFmt w:val="bullet"/>
      <w:lvlText w:val="o"/>
      <w:lvlJc w:val="left"/>
      <w:pPr>
        <w:ind w:left="5760" w:hanging="360"/>
      </w:pPr>
      <w:rPr>
        <w:rFonts w:ascii="Courier New" w:hAnsi="Courier New" w:hint="default"/>
      </w:rPr>
    </w:lvl>
    <w:lvl w:ilvl="8" w:tplc="CA78E130">
      <w:start w:val="1"/>
      <w:numFmt w:val="bullet"/>
      <w:lvlText w:val=""/>
      <w:lvlJc w:val="left"/>
      <w:pPr>
        <w:ind w:left="6480" w:hanging="360"/>
      </w:pPr>
      <w:rPr>
        <w:rFonts w:ascii="Wingdings" w:hAnsi="Wingdings" w:hint="default"/>
      </w:rPr>
    </w:lvl>
  </w:abstractNum>
  <w:abstractNum w:abstractNumId="68" w15:restartNumberingAfterBreak="0">
    <w:nsid w:val="4A0CB6A9"/>
    <w:multiLevelType w:val="hybridMultilevel"/>
    <w:tmpl w:val="FFFFFFFF"/>
    <w:lvl w:ilvl="0" w:tplc="A6BE6A00">
      <w:start w:val="1"/>
      <w:numFmt w:val="bullet"/>
      <w:lvlText w:val=""/>
      <w:lvlJc w:val="left"/>
      <w:pPr>
        <w:ind w:left="720" w:hanging="360"/>
      </w:pPr>
      <w:rPr>
        <w:rFonts w:ascii="Symbol" w:hAnsi="Symbol" w:hint="default"/>
      </w:rPr>
    </w:lvl>
    <w:lvl w:ilvl="1" w:tplc="1878F14E">
      <w:start w:val="1"/>
      <w:numFmt w:val="bullet"/>
      <w:lvlText w:val="o"/>
      <w:lvlJc w:val="left"/>
      <w:pPr>
        <w:ind w:left="1440" w:hanging="360"/>
      </w:pPr>
      <w:rPr>
        <w:rFonts w:ascii="Courier New" w:hAnsi="Courier New" w:hint="default"/>
      </w:rPr>
    </w:lvl>
    <w:lvl w:ilvl="2" w:tplc="E986731C">
      <w:start w:val="1"/>
      <w:numFmt w:val="bullet"/>
      <w:lvlText w:val=""/>
      <w:lvlJc w:val="left"/>
      <w:pPr>
        <w:ind w:left="2160" w:hanging="360"/>
      </w:pPr>
      <w:rPr>
        <w:rFonts w:ascii="Wingdings" w:hAnsi="Wingdings" w:hint="default"/>
      </w:rPr>
    </w:lvl>
    <w:lvl w:ilvl="3" w:tplc="8E5E2E66">
      <w:start w:val="1"/>
      <w:numFmt w:val="bullet"/>
      <w:lvlText w:val=""/>
      <w:lvlJc w:val="left"/>
      <w:pPr>
        <w:ind w:left="2880" w:hanging="360"/>
      </w:pPr>
      <w:rPr>
        <w:rFonts w:ascii="Symbol" w:hAnsi="Symbol" w:hint="default"/>
      </w:rPr>
    </w:lvl>
    <w:lvl w:ilvl="4" w:tplc="8860548C">
      <w:start w:val="1"/>
      <w:numFmt w:val="bullet"/>
      <w:lvlText w:val="o"/>
      <w:lvlJc w:val="left"/>
      <w:pPr>
        <w:ind w:left="3600" w:hanging="360"/>
      </w:pPr>
      <w:rPr>
        <w:rFonts w:ascii="Courier New" w:hAnsi="Courier New" w:hint="default"/>
      </w:rPr>
    </w:lvl>
    <w:lvl w:ilvl="5" w:tplc="0F8AA248">
      <w:start w:val="1"/>
      <w:numFmt w:val="bullet"/>
      <w:lvlText w:val=""/>
      <w:lvlJc w:val="left"/>
      <w:pPr>
        <w:ind w:left="4320" w:hanging="360"/>
      </w:pPr>
      <w:rPr>
        <w:rFonts w:ascii="Wingdings" w:hAnsi="Wingdings" w:hint="default"/>
      </w:rPr>
    </w:lvl>
    <w:lvl w:ilvl="6" w:tplc="38FED3BE">
      <w:start w:val="1"/>
      <w:numFmt w:val="bullet"/>
      <w:lvlText w:val=""/>
      <w:lvlJc w:val="left"/>
      <w:pPr>
        <w:ind w:left="5040" w:hanging="360"/>
      </w:pPr>
      <w:rPr>
        <w:rFonts w:ascii="Symbol" w:hAnsi="Symbol" w:hint="default"/>
      </w:rPr>
    </w:lvl>
    <w:lvl w:ilvl="7" w:tplc="B57CDE20">
      <w:start w:val="1"/>
      <w:numFmt w:val="bullet"/>
      <w:lvlText w:val="o"/>
      <w:lvlJc w:val="left"/>
      <w:pPr>
        <w:ind w:left="5760" w:hanging="360"/>
      </w:pPr>
      <w:rPr>
        <w:rFonts w:ascii="Courier New" w:hAnsi="Courier New" w:hint="default"/>
      </w:rPr>
    </w:lvl>
    <w:lvl w:ilvl="8" w:tplc="09263A84">
      <w:start w:val="1"/>
      <w:numFmt w:val="bullet"/>
      <w:lvlText w:val=""/>
      <w:lvlJc w:val="left"/>
      <w:pPr>
        <w:ind w:left="6480" w:hanging="360"/>
      </w:pPr>
      <w:rPr>
        <w:rFonts w:ascii="Wingdings" w:hAnsi="Wingdings" w:hint="default"/>
      </w:rPr>
    </w:lvl>
  </w:abstractNum>
  <w:abstractNum w:abstractNumId="69" w15:restartNumberingAfterBreak="0">
    <w:nsid w:val="4BBE06AD"/>
    <w:multiLevelType w:val="hybridMultilevel"/>
    <w:tmpl w:val="AF1C5E0C"/>
    <w:lvl w:ilvl="0" w:tplc="D14864DC">
      <w:start w:val="1"/>
      <w:numFmt w:val="bullet"/>
      <w:lvlText w:val=""/>
      <w:lvlJc w:val="left"/>
      <w:pPr>
        <w:ind w:left="720" w:hanging="360"/>
      </w:pPr>
      <w:rPr>
        <w:rFonts w:ascii="Symbol" w:hAnsi="Symbol" w:hint="default"/>
      </w:rPr>
    </w:lvl>
    <w:lvl w:ilvl="1" w:tplc="D03041BC">
      <w:start w:val="1"/>
      <w:numFmt w:val="bullet"/>
      <w:lvlText w:val=""/>
      <w:lvlJc w:val="left"/>
      <w:pPr>
        <w:ind w:left="720" w:hanging="360"/>
      </w:pPr>
      <w:rPr>
        <w:rFonts w:ascii="Symbol" w:hAnsi="Symbol" w:hint="default"/>
      </w:rPr>
    </w:lvl>
    <w:lvl w:ilvl="2" w:tplc="416C26C8" w:tentative="1">
      <w:start w:val="1"/>
      <w:numFmt w:val="bullet"/>
      <w:lvlText w:val=""/>
      <w:lvlJc w:val="left"/>
      <w:pPr>
        <w:ind w:left="2160" w:hanging="360"/>
      </w:pPr>
      <w:rPr>
        <w:rFonts w:ascii="Wingdings" w:hAnsi="Wingdings" w:hint="default"/>
      </w:rPr>
    </w:lvl>
    <w:lvl w:ilvl="3" w:tplc="2F2041BA" w:tentative="1">
      <w:start w:val="1"/>
      <w:numFmt w:val="bullet"/>
      <w:lvlText w:val=""/>
      <w:lvlJc w:val="left"/>
      <w:pPr>
        <w:ind w:left="2880" w:hanging="360"/>
      </w:pPr>
      <w:rPr>
        <w:rFonts w:ascii="Symbol" w:hAnsi="Symbol" w:hint="default"/>
      </w:rPr>
    </w:lvl>
    <w:lvl w:ilvl="4" w:tplc="07BACE0A" w:tentative="1">
      <w:start w:val="1"/>
      <w:numFmt w:val="bullet"/>
      <w:lvlText w:val="o"/>
      <w:lvlJc w:val="left"/>
      <w:pPr>
        <w:ind w:left="3600" w:hanging="360"/>
      </w:pPr>
      <w:rPr>
        <w:rFonts w:ascii="Courier New" w:hAnsi="Courier New" w:hint="default"/>
      </w:rPr>
    </w:lvl>
    <w:lvl w:ilvl="5" w:tplc="F9863F60" w:tentative="1">
      <w:start w:val="1"/>
      <w:numFmt w:val="bullet"/>
      <w:lvlText w:val=""/>
      <w:lvlJc w:val="left"/>
      <w:pPr>
        <w:ind w:left="4320" w:hanging="360"/>
      </w:pPr>
      <w:rPr>
        <w:rFonts w:ascii="Wingdings" w:hAnsi="Wingdings" w:hint="default"/>
      </w:rPr>
    </w:lvl>
    <w:lvl w:ilvl="6" w:tplc="BBAC5326" w:tentative="1">
      <w:start w:val="1"/>
      <w:numFmt w:val="bullet"/>
      <w:lvlText w:val=""/>
      <w:lvlJc w:val="left"/>
      <w:pPr>
        <w:ind w:left="5040" w:hanging="360"/>
      </w:pPr>
      <w:rPr>
        <w:rFonts w:ascii="Symbol" w:hAnsi="Symbol" w:hint="default"/>
      </w:rPr>
    </w:lvl>
    <w:lvl w:ilvl="7" w:tplc="6E4859DC" w:tentative="1">
      <w:start w:val="1"/>
      <w:numFmt w:val="bullet"/>
      <w:lvlText w:val="o"/>
      <w:lvlJc w:val="left"/>
      <w:pPr>
        <w:ind w:left="5760" w:hanging="360"/>
      </w:pPr>
      <w:rPr>
        <w:rFonts w:ascii="Courier New" w:hAnsi="Courier New" w:hint="default"/>
      </w:rPr>
    </w:lvl>
    <w:lvl w:ilvl="8" w:tplc="DCE26042" w:tentative="1">
      <w:start w:val="1"/>
      <w:numFmt w:val="bullet"/>
      <w:lvlText w:val=""/>
      <w:lvlJc w:val="left"/>
      <w:pPr>
        <w:ind w:left="6480" w:hanging="360"/>
      </w:pPr>
      <w:rPr>
        <w:rFonts w:ascii="Wingdings" w:hAnsi="Wingdings" w:hint="default"/>
      </w:rPr>
    </w:lvl>
  </w:abstractNum>
  <w:abstractNum w:abstractNumId="70" w15:restartNumberingAfterBreak="0">
    <w:nsid w:val="4E764DD2"/>
    <w:multiLevelType w:val="hybridMultilevel"/>
    <w:tmpl w:val="6748C500"/>
    <w:lvl w:ilvl="0" w:tplc="91DE69FE">
      <w:start w:val="1"/>
      <w:numFmt w:val="bullet"/>
      <w:lvlText w:val=""/>
      <w:lvlJc w:val="left"/>
      <w:pPr>
        <w:ind w:left="720" w:hanging="360"/>
      </w:pPr>
      <w:rPr>
        <w:rFonts w:ascii="Symbol" w:hAnsi="Symbol" w:hint="default"/>
      </w:rPr>
    </w:lvl>
    <w:lvl w:ilvl="1" w:tplc="ADF627F8">
      <w:start w:val="1"/>
      <w:numFmt w:val="bullet"/>
      <w:lvlText w:val=""/>
      <w:lvlJc w:val="left"/>
      <w:pPr>
        <w:ind w:left="720" w:hanging="360"/>
      </w:pPr>
      <w:rPr>
        <w:rFonts w:ascii="Symbol" w:hAnsi="Symbol" w:hint="default"/>
      </w:rPr>
    </w:lvl>
    <w:lvl w:ilvl="2" w:tplc="E0D28B88" w:tentative="1">
      <w:start w:val="1"/>
      <w:numFmt w:val="bullet"/>
      <w:lvlText w:val=""/>
      <w:lvlJc w:val="left"/>
      <w:pPr>
        <w:ind w:left="2160" w:hanging="360"/>
      </w:pPr>
      <w:rPr>
        <w:rFonts w:ascii="Wingdings" w:hAnsi="Wingdings" w:hint="default"/>
      </w:rPr>
    </w:lvl>
    <w:lvl w:ilvl="3" w:tplc="6DE42286" w:tentative="1">
      <w:start w:val="1"/>
      <w:numFmt w:val="bullet"/>
      <w:lvlText w:val=""/>
      <w:lvlJc w:val="left"/>
      <w:pPr>
        <w:ind w:left="2880" w:hanging="360"/>
      </w:pPr>
      <w:rPr>
        <w:rFonts w:ascii="Symbol" w:hAnsi="Symbol" w:hint="default"/>
      </w:rPr>
    </w:lvl>
    <w:lvl w:ilvl="4" w:tplc="C6B0E05A" w:tentative="1">
      <w:start w:val="1"/>
      <w:numFmt w:val="bullet"/>
      <w:lvlText w:val="o"/>
      <w:lvlJc w:val="left"/>
      <w:pPr>
        <w:ind w:left="3600" w:hanging="360"/>
      </w:pPr>
      <w:rPr>
        <w:rFonts w:ascii="Courier New" w:hAnsi="Courier New" w:hint="default"/>
      </w:rPr>
    </w:lvl>
    <w:lvl w:ilvl="5" w:tplc="834C84D2" w:tentative="1">
      <w:start w:val="1"/>
      <w:numFmt w:val="bullet"/>
      <w:lvlText w:val=""/>
      <w:lvlJc w:val="left"/>
      <w:pPr>
        <w:ind w:left="4320" w:hanging="360"/>
      </w:pPr>
      <w:rPr>
        <w:rFonts w:ascii="Wingdings" w:hAnsi="Wingdings" w:hint="default"/>
      </w:rPr>
    </w:lvl>
    <w:lvl w:ilvl="6" w:tplc="E68C0CC0" w:tentative="1">
      <w:start w:val="1"/>
      <w:numFmt w:val="bullet"/>
      <w:lvlText w:val=""/>
      <w:lvlJc w:val="left"/>
      <w:pPr>
        <w:ind w:left="5040" w:hanging="360"/>
      </w:pPr>
      <w:rPr>
        <w:rFonts w:ascii="Symbol" w:hAnsi="Symbol" w:hint="default"/>
      </w:rPr>
    </w:lvl>
    <w:lvl w:ilvl="7" w:tplc="9D4274E2" w:tentative="1">
      <w:start w:val="1"/>
      <w:numFmt w:val="bullet"/>
      <w:lvlText w:val="o"/>
      <w:lvlJc w:val="left"/>
      <w:pPr>
        <w:ind w:left="5760" w:hanging="360"/>
      </w:pPr>
      <w:rPr>
        <w:rFonts w:ascii="Courier New" w:hAnsi="Courier New" w:hint="default"/>
      </w:rPr>
    </w:lvl>
    <w:lvl w:ilvl="8" w:tplc="9A6827E2" w:tentative="1">
      <w:start w:val="1"/>
      <w:numFmt w:val="bullet"/>
      <w:lvlText w:val=""/>
      <w:lvlJc w:val="left"/>
      <w:pPr>
        <w:ind w:left="6480" w:hanging="360"/>
      </w:pPr>
      <w:rPr>
        <w:rFonts w:ascii="Wingdings" w:hAnsi="Wingdings" w:hint="default"/>
      </w:rPr>
    </w:lvl>
  </w:abstractNum>
  <w:abstractNum w:abstractNumId="71" w15:restartNumberingAfterBreak="0">
    <w:nsid w:val="509BD9B1"/>
    <w:multiLevelType w:val="hybridMultilevel"/>
    <w:tmpl w:val="FFFFFFFF"/>
    <w:lvl w:ilvl="0" w:tplc="A4B41D28">
      <w:start w:val="1"/>
      <w:numFmt w:val="bullet"/>
      <w:lvlText w:val=""/>
      <w:lvlJc w:val="left"/>
      <w:pPr>
        <w:ind w:left="720" w:hanging="360"/>
      </w:pPr>
      <w:rPr>
        <w:rFonts w:ascii="Symbol" w:hAnsi="Symbol" w:hint="default"/>
      </w:rPr>
    </w:lvl>
    <w:lvl w:ilvl="1" w:tplc="E8FA4C56">
      <w:start w:val="1"/>
      <w:numFmt w:val="bullet"/>
      <w:lvlText w:val="o"/>
      <w:lvlJc w:val="left"/>
      <w:pPr>
        <w:ind w:left="1440" w:hanging="360"/>
      </w:pPr>
      <w:rPr>
        <w:rFonts w:ascii="Courier New" w:hAnsi="Courier New" w:hint="default"/>
      </w:rPr>
    </w:lvl>
    <w:lvl w:ilvl="2" w:tplc="115A2370">
      <w:start w:val="1"/>
      <w:numFmt w:val="bullet"/>
      <w:lvlText w:val=""/>
      <w:lvlJc w:val="left"/>
      <w:pPr>
        <w:ind w:left="2160" w:hanging="360"/>
      </w:pPr>
      <w:rPr>
        <w:rFonts w:ascii="Wingdings" w:hAnsi="Wingdings" w:hint="default"/>
      </w:rPr>
    </w:lvl>
    <w:lvl w:ilvl="3" w:tplc="05E8064E">
      <w:start w:val="1"/>
      <w:numFmt w:val="bullet"/>
      <w:lvlText w:val=""/>
      <w:lvlJc w:val="left"/>
      <w:pPr>
        <w:ind w:left="2880" w:hanging="360"/>
      </w:pPr>
      <w:rPr>
        <w:rFonts w:ascii="Symbol" w:hAnsi="Symbol" w:hint="default"/>
      </w:rPr>
    </w:lvl>
    <w:lvl w:ilvl="4" w:tplc="5DBA225E">
      <w:start w:val="1"/>
      <w:numFmt w:val="bullet"/>
      <w:lvlText w:val="o"/>
      <w:lvlJc w:val="left"/>
      <w:pPr>
        <w:ind w:left="3600" w:hanging="360"/>
      </w:pPr>
      <w:rPr>
        <w:rFonts w:ascii="Courier New" w:hAnsi="Courier New" w:hint="default"/>
      </w:rPr>
    </w:lvl>
    <w:lvl w:ilvl="5" w:tplc="FBFEE8D0">
      <w:start w:val="1"/>
      <w:numFmt w:val="bullet"/>
      <w:lvlText w:val=""/>
      <w:lvlJc w:val="left"/>
      <w:pPr>
        <w:ind w:left="4320" w:hanging="360"/>
      </w:pPr>
      <w:rPr>
        <w:rFonts w:ascii="Wingdings" w:hAnsi="Wingdings" w:hint="default"/>
      </w:rPr>
    </w:lvl>
    <w:lvl w:ilvl="6" w:tplc="10A6F8C8">
      <w:start w:val="1"/>
      <w:numFmt w:val="bullet"/>
      <w:lvlText w:val=""/>
      <w:lvlJc w:val="left"/>
      <w:pPr>
        <w:ind w:left="5040" w:hanging="360"/>
      </w:pPr>
      <w:rPr>
        <w:rFonts w:ascii="Symbol" w:hAnsi="Symbol" w:hint="default"/>
      </w:rPr>
    </w:lvl>
    <w:lvl w:ilvl="7" w:tplc="D6F03E06">
      <w:start w:val="1"/>
      <w:numFmt w:val="bullet"/>
      <w:lvlText w:val="o"/>
      <w:lvlJc w:val="left"/>
      <w:pPr>
        <w:ind w:left="5760" w:hanging="360"/>
      </w:pPr>
      <w:rPr>
        <w:rFonts w:ascii="Courier New" w:hAnsi="Courier New" w:hint="default"/>
      </w:rPr>
    </w:lvl>
    <w:lvl w:ilvl="8" w:tplc="BFAA9256">
      <w:start w:val="1"/>
      <w:numFmt w:val="bullet"/>
      <w:lvlText w:val=""/>
      <w:lvlJc w:val="left"/>
      <w:pPr>
        <w:ind w:left="6480" w:hanging="360"/>
      </w:pPr>
      <w:rPr>
        <w:rFonts w:ascii="Wingdings" w:hAnsi="Wingdings" w:hint="default"/>
      </w:rPr>
    </w:lvl>
  </w:abstractNum>
  <w:abstractNum w:abstractNumId="72" w15:restartNumberingAfterBreak="0">
    <w:nsid w:val="50F91BA1"/>
    <w:multiLevelType w:val="hybridMultilevel"/>
    <w:tmpl w:val="2E72319A"/>
    <w:lvl w:ilvl="0" w:tplc="79F67912">
      <w:start w:val="1"/>
      <w:numFmt w:val="bullet"/>
      <w:lvlText w:val=""/>
      <w:lvlJc w:val="left"/>
      <w:pPr>
        <w:ind w:left="720" w:hanging="360"/>
      </w:pPr>
      <w:rPr>
        <w:rFonts w:ascii="Symbol" w:hAnsi="Symbol" w:hint="default"/>
      </w:rPr>
    </w:lvl>
    <w:lvl w:ilvl="1" w:tplc="0B8EC7CE">
      <w:start w:val="1"/>
      <w:numFmt w:val="bullet"/>
      <w:lvlText w:val=""/>
      <w:lvlJc w:val="left"/>
      <w:pPr>
        <w:ind w:left="720" w:hanging="360"/>
      </w:pPr>
      <w:rPr>
        <w:rFonts w:ascii="Symbol" w:hAnsi="Symbol" w:hint="default"/>
      </w:rPr>
    </w:lvl>
    <w:lvl w:ilvl="2" w:tplc="C94E3BCC" w:tentative="1">
      <w:start w:val="1"/>
      <w:numFmt w:val="bullet"/>
      <w:lvlText w:val=""/>
      <w:lvlJc w:val="left"/>
      <w:pPr>
        <w:ind w:left="2160" w:hanging="360"/>
      </w:pPr>
      <w:rPr>
        <w:rFonts w:ascii="Wingdings" w:hAnsi="Wingdings" w:hint="default"/>
      </w:rPr>
    </w:lvl>
    <w:lvl w:ilvl="3" w:tplc="91D4F3CA" w:tentative="1">
      <w:start w:val="1"/>
      <w:numFmt w:val="bullet"/>
      <w:lvlText w:val=""/>
      <w:lvlJc w:val="left"/>
      <w:pPr>
        <w:ind w:left="2880" w:hanging="360"/>
      </w:pPr>
      <w:rPr>
        <w:rFonts w:ascii="Symbol" w:hAnsi="Symbol" w:hint="default"/>
      </w:rPr>
    </w:lvl>
    <w:lvl w:ilvl="4" w:tplc="461E4288" w:tentative="1">
      <w:start w:val="1"/>
      <w:numFmt w:val="bullet"/>
      <w:lvlText w:val="o"/>
      <w:lvlJc w:val="left"/>
      <w:pPr>
        <w:ind w:left="3600" w:hanging="360"/>
      </w:pPr>
      <w:rPr>
        <w:rFonts w:ascii="Courier New" w:hAnsi="Courier New" w:hint="default"/>
      </w:rPr>
    </w:lvl>
    <w:lvl w:ilvl="5" w:tplc="DCF2C9A4" w:tentative="1">
      <w:start w:val="1"/>
      <w:numFmt w:val="bullet"/>
      <w:lvlText w:val=""/>
      <w:lvlJc w:val="left"/>
      <w:pPr>
        <w:ind w:left="4320" w:hanging="360"/>
      </w:pPr>
      <w:rPr>
        <w:rFonts w:ascii="Wingdings" w:hAnsi="Wingdings" w:hint="default"/>
      </w:rPr>
    </w:lvl>
    <w:lvl w:ilvl="6" w:tplc="3154D348" w:tentative="1">
      <w:start w:val="1"/>
      <w:numFmt w:val="bullet"/>
      <w:lvlText w:val=""/>
      <w:lvlJc w:val="left"/>
      <w:pPr>
        <w:ind w:left="5040" w:hanging="360"/>
      </w:pPr>
      <w:rPr>
        <w:rFonts w:ascii="Symbol" w:hAnsi="Symbol" w:hint="default"/>
      </w:rPr>
    </w:lvl>
    <w:lvl w:ilvl="7" w:tplc="EE0AB7AA" w:tentative="1">
      <w:start w:val="1"/>
      <w:numFmt w:val="bullet"/>
      <w:lvlText w:val="o"/>
      <w:lvlJc w:val="left"/>
      <w:pPr>
        <w:ind w:left="5760" w:hanging="360"/>
      </w:pPr>
      <w:rPr>
        <w:rFonts w:ascii="Courier New" w:hAnsi="Courier New" w:hint="default"/>
      </w:rPr>
    </w:lvl>
    <w:lvl w:ilvl="8" w:tplc="99E68AA4" w:tentative="1">
      <w:start w:val="1"/>
      <w:numFmt w:val="bullet"/>
      <w:lvlText w:val=""/>
      <w:lvlJc w:val="left"/>
      <w:pPr>
        <w:ind w:left="6480" w:hanging="360"/>
      </w:pPr>
      <w:rPr>
        <w:rFonts w:ascii="Wingdings" w:hAnsi="Wingdings" w:hint="default"/>
      </w:rPr>
    </w:lvl>
  </w:abstractNum>
  <w:abstractNum w:abstractNumId="73" w15:restartNumberingAfterBreak="0">
    <w:nsid w:val="511564BA"/>
    <w:multiLevelType w:val="hybridMultilevel"/>
    <w:tmpl w:val="12689918"/>
    <w:lvl w:ilvl="0" w:tplc="07F49FDA">
      <w:start w:val="1"/>
      <w:numFmt w:val="bullet"/>
      <w:lvlText w:val=""/>
      <w:lvlJc w:val="left"/>
      <w:pPr>
        <w:ind w:left="720" w:hanging="360"/>
      </w:pPr>
      <w:rPr>
        <w:rFonts w:ascii="Symbol" w:hAnsi="Symbol" w:hint="default"/>
      </w:rPr>
    </w:lvl>
    <w:lvl w:ilvl="1" w:tplc="DFC2D3AA" w:tentative="1">
      <w:start w:val="1"/>
      <w:numFmt w:val="bullet"/>
      <w:lvlText w:val="o"/>
      <w:lvlJc w:val="left"/>
      <w:pPr>
        <w:ind w:left="1440" w:hanging="360"/>
      </w:pPr>
      <w:rPr>
        <w:rFonts w:ascii="Courier New" w:hAnsi="Courier New" w:hint="default"/>
      </w:rPr>
    </w:lvl>
    <w:lvl w:ilvl="2" w:tplc="D39A5FDE" w:tentative="1">
      <w:start w:val="1"/>
      <w:numFmt w:val="bullet"/>
      <w:lvlText w:val=""/>
      <w:lvlJc w:val="left"/>
      <w:pPr>
        <w:ind w:left="2160" w:hanging="360"/>
      </w:pPr>
      <w:rPr>
        <w:rFonts w:ascii="Wingdings" w:hAnsi="Wingdings" w:hint="default"/>
      </w:rPr>
    </w:lvl>
    <w:lvl w:ilvl="3" w:tplc="1CA41FD2" w:tentative="1">
      <w:start w:val="1"/>
      <w:numFmt w:val="bullet"/>
      <w:lvlText w:val=""/>
      <w:lvlJc w:val="left"/>
      <w:pPr>
        <w:ind w:left="2880" w:hanging="360"/>
      </w:pPr>
      <w:rPr>
        <w:rFonts w:ascii="Symbol" w:hAnsi="Symbol" w:hint="default"/>
      </w:rPr>
    </w:lvl>
    <w:lvl w:ilvl="4" w:tplc="4432839A" w:tentative="1">
      <w:start w:val="1"/>
      <w:numFmt w:val="bullet"/>
      <w:lvlText w:val="o"/>
      <w:lvlJc w:val="left"/>
      <w:pPr>
        <w:ind w:left="3600" w:hanging="360"/>
      </w:pPr>
      <w:rPr>
        <w:rFonts w:ascii="Courier New" w:hAnsi="Courier New" w:hint="default"/>
      </w:rPr>
    </w:lvl>
    <w:lvl w:ilvl="5" w:tplc="27E4E31C" w:tentative="1">
      <w:start w:val="1"/>
      <w:numFmt w:val="bullet"/>
      <w:lvlText w:val=""/>
      <w:lvlJc w:val="left"/>
      <w:pPr>
        <w:ind w:left="4320" w:hanging="360"/>
      </w:pPr>
      <w:rPr>
        <w:rFonts w:ascii="Wingdings" w:hAnsi="Wingdings" w:hint="default"/>
      </w:rPr>
    </w:lvl>
    <w:lvl w:ilvl="6" w:tplc="6B5C3AF2" w:tentative="1">
      <w:start w:val="1"/>
      <w:numFmt w:val="bullet"/>
      <w:lvlText w:val=""/>
      <w:lvlJc w:val="left"/>
      <w:pPr>
        <w:ind w:left="5040" w:hanging="360"/>
      </w:pPr>
      <w:rPr>
        <w:rFonts w:ascii="Symbol" w:hAnsi="Symbol" w:hint="default"/>
      </w:rPr>
    </w:lvl>
    <w:lvl w:ilvl="7" w:tplc="D5D01D0C" w:tentative="1">
      <w:start w:val="1"/>
      <w:numFmt w:val="bullet"/>
      <w:lvlText w:val="o"/>
      <w:lvlJc w:val="left"/>
      <w:pPr>
        <w:ind w:left="5760" w:hanging="360"/>
      </w:pPr>
      <w:rPr>
        <w:rFonts w:ascii="Courier New" w:hAnsi="Courier New" w:hint="default"/>
      </w:rPr>
    </w:lvl>
    <w:lvl w:ilvl="8" w:tplc="9B06A2C2" w:tentative="1">
      <w:start w:val="1"/>
      <w:numFmt w:val="bullet"/>
      <w:lvlText w:val=""/>
      <w:lvlJc w:val="left"/>
      <w:pPr>
        <w:ind w:left="6480" w:hanging="360"/>
      </w:pPr>
      <w:rPr>
        <w:rFonts w:ascii="Wingdings" w:hAnsi="Wingdings" w:hint="default"/>
      </w:rPr>
    </w:lvl>
  </w:abstractNum>
  <w:abstractNum w:abstractNumId="74" w15:restartNumberingAfterBreak="0">
    <w:nsid w:val="541E3ECF"/>
    <w:multiLevelType w:val="hybridMultilevel"/>
    <w:tmpl w:val="92066160"/>
    <w:lvl w:ilvl="0" w:tplc="F7366C1A">
      <w:start w:val="1"/>
      <w:numFmt w:val="bullet"/>
      <w:lvlText w:val=""/>
      <w:lvlJc w:val="left"/>
      <w:pPr>
        <w:ind w:left="720" w:hanging="360"/>
      </w:pPr>
      <w:rPr>
        <w:rFonts w:ascii="Symbol" w:hAnsi="Symbol" w:hint="default"/>
      </w:rPr>
    </w:lvl>
    <w:lvl w:ilvl="1" w:tplc="BBB6BF80">
      <w:start w:val="1"/>
      <w:numFmt w:val="bullet"/>
      <w:lvlText w:val=""/>
      <w:lvlJc w:val="left"/>
      <w:pPr>
        <w:ind w:left="720" w:hanging="360"/>
      </w:pPr>
      <w:rPr>
        <w:rFonts w:ascii="Symbol" w:hAnsi="Symbol" w:hint="default"/>
      </w:rPr>
    </w:lvl>
    <w:lvl w:ilvl="2" w:tplc="4C62DEC8" w:tentative="1">
      <w:start w:val="1"/>
      <w:numFmt w:val="bullet"/>
      <w:lvlText w:val=""/>
      <w:lvlJc w:val="left"/>
      <w:pPr>
        <w:ind w:left="2160" w:hanging="360"/>
      </w:pPr>
      <w:rPr>
        <w:rFonts w:ascii="Wingdings" w:hAnsi="Wingdings" w:hint="default"/>
      </w:rPr>
    </w:lvl>
    <w:lvl w:ilvl="3" w:tplc="34DADDAE" w:tentative="1">
      <w:start w:val="1"/>
      <w:numFmt w:val="bullet"/>
      <w:lvlText w:val=""/>
      <w:lvlJc w:val="left"/>
      <w:pPr>
        <w:ind w:left="2880" w:hanging="360"/>
      </w:pPr>
      <w:rPr>
        <w:rFonts w:ascii="Symbol" w:hAnsi="Symbol" w:hint="default"/>
      </w:rPr>
    </w:lvl>
    <w:lvl w:ilvl="4" w:tplc="1E1A3266" w:tentative="1">
      <w:start w:val="1"/>
      <w:numFmt w:val="bullet"/>
      <w:lvlText w:val="o"/>
      <w:lvlJc w:val="left"/>
      <w:pPr>
        <w:ind w:left="3600" w:hanging="360"/>
      </w:pPr>
      <w:rPr>
        <w:rFonts w:ascii="Courier New" w:hAnsi="Courier New" w:hint="default"/>
      </w:rPr>
    </w:lvl>
    <w:lvl w:ilvl="5" w:tplc="EE98053C" w:tentative="1">
      <w:start w:val="1"/>
      <w:numFmt w:val="bullet"/>
      <w:lvlText w:val=""/>
      <w:lvlJc w:val="left"/>
      <w:pPr>
        <w:ind w:left="4320" w:hanging="360"/>
      </w:pPr>
      <w:rPr>
        <w:rFonts w:ascii="Wingdings" w:hAnsi="Wingdings" w:hint="default"/>
      </w:rPr>
    </w:lvl>
    <w:lvl w:ilvl="6" w:tplc="42F65E34" w:tentative="1">
      <w:start w:val="1"/>
      <w:numFmt w:val="bullet"/>
      <w:lvlText w:val=""/>
      <w:lvlJc w:val="left"/>
      <w:pPr>
        <w:ind w:left="5040" w:hanging="360"/>
      </w:pPr>
      <w:rPr>
        <w:rFonts w:ascii="Symbol" w:hAnsi="Symbol" w:hint="default"/>
      </w:rPr>
    </w:lvl>
    <w:lvl w:ilvl="7" w:tplc="861A3CD0" w:tentative="1">
      <w:start w:val="1"/>
      <w:numFmt w:val="bullet"/>
      <w:lvlText w:val="o"/>
      <w:lvlJc w:val="left"/>
      <w:pPr>
        <w:ind w:left="5760" w:hanging="360"/>
      </w:pPr>
      <w:rPr>
        <w:rFonts w:ascii="Courier New" w:hAnsi="Courier New" w:hint="default"/>
      </w:rPr>
    </w:lvl>
    <w:lvl w:ilvl="8" w:tplc="7102DD88" w:tentative="1">
      <w:start w:val="1"/>
      <w:numFmt w:val="bullet"/>
      <w:lvlText w:val=""/>
      <w:lvlJc w:val="left"/>
      <w:pPr>
        <w:ind w:left="6480" w:hanging="360"/>
      </w:pPr>
      <w:rPr>
        <w:rFonts w:ascii="Wingdings" w:hAnsi="Wingdings" w:hint="default"/>
      </w:rPr>
    </w:lvl>
  </w:abstractNum>
  <w:abstractNum w:abstractNumId="75" w15:restartNumberingAfterBreak="0">
    <w:nsid w:val="55322410"/>
    <w:multiLevelType w:val="hybridMultilevel"/>
    <w:tmpl w:val="696484E8"/>
    <w:lvl w:ilvl="0" w:tplc="62222B14">
      <w:start w:val="1"/>
      <w:numFmt w:val="bullet"/>
      <w:lvlText w:val=""/>
      <w:lvlJc w:val="left"/>
      <w:pPr>
        <w:ind w:left="720" w:hanging="360"/>
      </w:pPr>
      <w:rPr>
        <w:rFonts w:ascii="Symbol" w:hAnsi="Symbol" w:hint="default"/>
      </w:rPr>
    </w:lvl>
    <w:lvl w:ilvl="1" w:tplc="ECD06C48" w:tentative="1">
      <w:start w:val="1"/>
      <w:numFmt w:val="bullet"/>
      <w:lvlText w:val="o"/>
      <w:lvlJc w:val="left"/>
      <w:pPr>
        <w:ind w:left="1440" w:hanging="360"/>
      </w:pPr>
      <w:rPr>
        <w:rFonts w:ascii="Courier New" w:hAnsi="Courier New" w:hint="default"/>
      </w:rPr>
    </w:lvl>
    <w:lvl w:ilvl="2" w:tplc="8F1A5FC2" w:tentative="1">
      <w:start w:val="1"/>
      <w:numFmt w:val="bullet"/>
      <w:lvlText w:val=""/>
      <w:lvlJc w:val="left"/>
      <w:pPr>
        <w:ind w:left="2160" w:hanging="360"/>
      </w:pPr>
      <w:rPr>
        <w:rFonts w:ascii="Wingdings" w:hAnsi="Wingdings" w:hint="default"/>
      </w:rPr>
    </w:lvl>
    <w:lvl w:ilvl="3" w:tplc="0B60C492" w:tentative="1">
      <w:start w:val="1"/>
      <w:numFmt w:val="bullet"/>
      <w:lvlText w:val=""/>
      <w:lvlJc w:val="left"/>
      <w:pPr>
        <w:ind w:left="2880" w:hanging="360"/>
      </w:pPr>
      <w:rPr>
        <w:rFonts w:ascii="Symbol" w:hAnsi="Symbol" w:hint="default"/>
      </w:rPr>
    </w:lvl>
    <w:lvl w:ilvl="4" w:tplc="B526FEF6" w:tentative="1">
      <w:start w:val="1"/>
      <w:numFmt w:val="bullet"/>
      <w:lvlText w:val="o"/>
      <w:lvlJc w:val="left"/>
      <w:pPr>
        <w:ind w:left="3600" w:hanging="360"/>
      </w:pPr>
      <w:rPr>
        <w:rFonts w:ascii="Courier New" w:hAnsi="Courier New" w:hint="default"/>
      </w:rPr>
    </w:lvl>
    <w:lvl w:ilvl="5" w:tplc="D7C67490" w:tentative="1">
      <w:start w:val="1"/>
      <w:numFmt w:val="bullet"/>
      <w:lvlText w:val=""/>
      <w:lvlJc w:val="left"/>
      <w:pPr>
        <w:ind w:left="4320" w:hanging="360"/>
      </w:pPr>
      <w:rPr>
        <w:rFonts w:ascii="Wingdings" w:hAnsi="Wingdings" w:hint="default"/>
      </w:rPr>
    </w:lvl>
    <w:lvl w:ilvl="6" w:tplc="15629A82" w:tentative="1">
      <w:start w:val="1"/>
      <w:numFmt w:val="bullet"/>
      <w:lvlText w:val=""/>
      <w:lvlJc w:val="left"/>
      <w:pPr>
        <w:ind w:left="5040" w:hanging="360"/>
      </w:pPr>
      <w:rPr>
        <w:rFonts w:ascii="Symbol" w:hAnsi="Symbol" w:hint="default"/>
      </w:rPr>
    </w:lvl>
    <w:lvl w:ilvl="7" w:tplc="D56403B4" w:tentative="1">
      <w:start w:val="1"/>
      <w:numFmt w:val="bullet"/>
      <w:lvlText w:val="o"/>
      <w:lvlJc w:val="left"/>
      <w:pPr>
        <w:ind w:left="5760" w:hanging="360"/>
      </w:pPr>
      <w:rPr>
        <w:rFonts w:ascii="Courier New" w:hAnsi="Courier New" w:hint="default"/>
      </w:rPr>
    </w:lvl>
    <w:lvl w:ilvl="8" w:tplc="65E2FEF6" w:tentative="1">
      <w:start w:val="1"/>
      <w:numFmt w:val="bullet"/>
      <w:lvlText w:val=""/>
      <w:lvlJc w:val="left"/>
      <w:pPr>
        <w:ind w:left="6480" w:hanging="360"/>
      </w:pPr>
      <w:rPr>
        <w:rFonts w:ascii="Wingdings" w:hAnsi="Wingdings" w:hint="default"/>
      </w:rPr>
    </w:lvl>
  </w:abstractNum>
  <w:abstractNum w:abstractNumId="76" w15:restartNumberingAfterBreak="0">
    <w:nsid w:val="555658B6"/>
    <w:multiLevelType w:val="hybridMultilevel"/>
    <w:tmpl w:val="FFFFFFFF"/>
    <w:lvl w:ilvl="0" w:tplc="3A1CC076">
      <w:start w:val="1"/>
      <w:numFmt w:val="bullet"/>
      <w:lvlText w:val=""/>
      <w:lvlJc w:val="left"/>
      <w:pPr>
        <w:ind w:left="720" w:hanging="360"/>
      </w:pPr>
      <w:rPr>
        <w:rFonts w:ascii="Symbol" w:hAnsi="Symbol" w:hint="default"/>
      </w:rPr>
    </w:lvl>
    <w:lvl w:ilvl="1" w:tplc="1318FC48">
      <w:start w:val="1"/>
      <w:numFmt w:val="bullet"/>
      <w:lvlText w:val="o"/>
      <w:lvlJc w:val="left"/>
      <w:pPr>
        <w:ind w:left="1440" w:hanging="360"/>
      </w:pPr>
      <w:rPr>
        <w:rFonts w:ascii="Courier New" w:hAnsi="Courier New" w:hint="default"/>
      </w:rPr>
    </w:lvl>
    <w:lvl w:ilvl="2" w:tplc="0AAA9652">
      <w:start w:val="1"/>
      <w:numFmt w:val="bullet"/>
      <w:lvlText w:val=""/>
      <w:lvlJc w:val="left"/>
      <w:pPr>
        <w:ind w:left="2160" w:hanging="360"/>
      </w:pPr>
      <w:rPr>
        <w:rFonts w:ascii="Wingdings" w:hAnsi="Wingdings" w:hint="default"/>
      </w:rPr>
    </w:lvl>
    <w:lvl w:ilvl="3" w:tplc="6E924164">
      <w:start w:val="1"/>
      <w:numFmt w:val="bullet"/>
      <w:lvlText w:val=""/>
      <w:lvlJc w:val="left"/>
      <w:pPr>
        <w:ind w:left="2880" w:hanging="360"/>
      </w:pPr>
      <w:rPr>
        <w:rFonts w:ascii="Symbol" w:hAnsi="Symbol" w:hint="default"/>
      </w:rPr>
    </w:lvl>
    <w:lvl w:ilvl="4" w:tplc="F83CBE10">
      <w:start w:val="1"/>
      <w:numFmt w:val="bullet"/>
      <w:lvlText w:val="o"/>
      <w:lvlJc w:val="left"/>
      <w:pPr>
        <w:ind w:left="3600" w:hanging="360"/>
      </w:pPr>
      <w:rPr>
        <w:rFonts w:ascii="Courier New" w:hAnsi="Courier New" w:hint="default"/>
      </w:rPr>
    </w:lvl>
    <w:lvl w:ilvl="5" w:tplc="F228ABAA">
      <w:start w:val="1"/>
      <w:numFmt w:val="bullet"/>
      <w:lvlText w:val=""/>
      <w:lvlJc w:val="left"/>
      <w:pPr>
        <w:ind w:left="4320" w:hanging="360"/>
      </w:pPr>
      <w:rPr>
        <w:rFonts w:ascii="Wingdings" w:hAnsi="Wingdings" w:hint="default"/>
      </w:rPr>
    </w:lvl>
    <w:lvl w:ilvl="6" w:tplc="2E2A7E7A">
      <w:start w:val="1"/>
      <w:numFmt w:val="bullet"/>
      <w:lvlText w:val=""/>
      <w:lvlJc w:val="left"/>
      <w:pPr>
        <w:ind w:left="5040" w:hanging="360"/>
      </w:pPr>
      <w:rPr>
        <w:rFonts w:ascii="Symbol" w:hAnsi="Symbol" w:hint="default"/>
      </w:rPr>
    </w:lvl>
    <w:lvl w:ilvl="7" w:tplc="7228C2F6">
      <w:start w:val="1"/>
      <w:numFmt w:val="bullet"/>
      <w:lvlText w:val="o"/>
      <w:lvlJc w:val="left"/>
      <w:pPr>
        <w:ind w:left="5760" w:hanging="360"/>
      </w:pPr>
      <w:rPr>
        <w:rFonts w:ascii="Courier New" w:hAnsi="Courier New" w:hint="default"/>
      </w:rPr>
    </w:lvl>
    <w:lvl w:ilvl="8" w:tplc="05D637AC">
      <w:start w:val="1"/>
      <w:numFmt w:val="bullet"/>
      <w:lvlText w:val=""/>
      <w:lvlJc w:val="left"/>
      <w:pPr>
        <w:ind w:left="6480" w:hanging="360"/>
      </w:pPr>
      <w:rPr>
        <w:rFonts w:ascii="Wingdings" w:hAnsi="Wingdings" w:hint="default"/>
      </w:rPr>
    </w:lvl>
  </w:abstractNum>
  <w:abstractNum w:abstractNumId="77" w15:restartNumberingAfterBreak="0">
    <w:nsid w:val="55E27D0B"/>
    <w:multiLevelType w:val="hybridMultilevel"/>
    <w:tmpl w:val="E7F648EC"/>
    <w:lvl w:ilvl="0" w:tplc="992CD5F0">
      <w:start w:val="1"/>
      <w:numFmt w:val="bullet"/>
      <w:lvlText w:val=""/>
      <w:lvlJc w:val="left"/>
      <w:pPr>
        <w:ind w:left="720" w:hanging="360"/>
      </w:pPr>
      <w:rPr>
        <w:rFonts w:ascii="Symbol" w:hAnsi="Symbol" w:hint="default"/>
      </w:rPr>
    </w:lvl>
    <w:lvl w:ilvl="1" w:tplc="15E697EC">
      <w:start w:val="1"/>
      <w:numFmt w:val="bullet"/>
      <w:lvlText w:val=""/>
      <w:lvlJc w:val="left"/>
      <w:pPr>
        <w:ind w:left="720" w:hanging="360"/>
      </w:pPr>
      <w:rPr>
        <w:rFonts w:ascii="Symbol" w:hAnsi="Symbol" w:hint="default"/>
      </w:rPr>
    </w:lvl>
    <w:lvl w:ilvl="2" w:tplc="BC8AA1D4" w:tentative="1">
      <w:start w:val="1"/>
      <w:numFmt w:val="bullet"/>
      <w:lvlText w:val=""/>
      <w:lvlJc w:val="left"/>
      <w:pPr>
        <w:ind w:left="2160" w:hanging="360"/>
      </w:pPr>
      <w:rPr>
        <w:rFonts w:ascii="Wingdings" w:hAnsi="Wingdings" w:hint="default"/>
      </w:rPr>
    </w:lvl>
    <w:lvl w:ilvl="3" w:tplc="BFB281A8" w:tentative="1">
      <w:start w:val="1"/>
      <w:numFmt w:val="bullet"/>
      <w:lvlText w:val=""/>
      <w:lvlJc w:val="left"/>
      <w:pPr>
        <w:ind w:left="2880" w:hanging="360"/>
      </w:pPr>
      <w:rPr>
        <w:rFonts w:ascii="Symbol" w:hAnsi="Symbol" w:hint="default"/>
      </w:rPr>
    </w:lvl>
    <w:lvl w:ilvl="4" w:tplc="925412BE" w:tentative="1">
      <w:start w:val="1"/>
      <w:numFmt w:val="bullet"/>
      <w:lvlText w:val="o"/>
      <w:lvlJc w:val="left"/>
      <w:pPr>
        <w:ind w:left="3600" w:hanging="360"/>
      </w:pPr>
      <w:rPr>
        <w:rFonts w:ascii="Courier New" w:hAnsi="Courier New" w:hint="default"/>
      </w:rPr>
    </w:lvl>
    <w:lvl w:ilvl="5" w:tplc="4796DD98" w:tentative="1">
      <w:start w:val="1"/>
      <w:numFmt w:val="bullet"/>
      <w:lvlText w:val=""/>
      <w:lvlJc w:val="left"/>
      <w:pPr>
        <w:ind w:left="4320" w:hanging="360"/>
      </w:pPr>
      <w:rPr>
        <w:rFonts w:ascii="Wingdings" w:hAnsi="Wingdings" w:hint="default"/>
      </w:rPr>
    </w:lvl>
    <w:lvl w:ilvl="6" w:tplc="B6C65BEC" w:tentative="1">
      <w:start w:val="1"/>
      <w:numFmt w:val="bullet"/>
      <w:lvlText w:val=""/>
      <w:lvlJc w:val="left"/>
      <w:pPr>
        <w:ind w:left="5040" w:hanging="360"/>
      </w:pPr>
      <w:rPr>
        <w:rFonts w:ascii="Symbol" w:hAnsi="Symbol" w:hint="default"/>
      </w:rPr>
    </w:lvl>
    <w:lvl w:ilvl="7" w:tplc="FE7A55C0" w:tentative="1">
      <w:start w:val="1"/>
      <w:numFmt w:val="bullet"/>
      <w:lvlText w:val="o"/>
      <w:lvlJc w:val="left"/>
      <w:pPr>
        <w:ind w:left="5760" w:hanging="360"/>
      </w:pPr>
      <w:rPr>
        <w:rFonts w:ascii="Courier New" w:hAnsi="Courier New" w:hint="default"/>
      </w:rPr>
    </w:lvl>
    <w:lvl w:ilvl="8" w:tplc="068CA8A0" w:tentative="1">
      <w:start w:val="1"/>
      <w:numFmt w:val="bullet"/>
      <w:lvlText w:val=""/>
      <w:lvlJc w:val="left"/>
      <w:pPr>
        <w:ind w:left="6480" w:hanging="360"/>
      </w:pPr>
      <w:rPr>
        <w:rFonts w:ascii="Wingdings" w:hAnsi="Wingdings" w:hint="default"/>
      </w:rPr>
    </w:lvl>
  </w:abstractNum>
  <w:abstractNum w:abstractNumId="78" w15:restartNumberingAfterBreak="0">
    <w:nsid w:val="562D3586"/>
    <w:multiLevelType w:val="hybridMultilevel"/>
    <w:tmpl w:val="EDB61980"/>
    <w:lvl w:ilvl="0" w:tplc="A508A4F6">
      <w:start w:val="1"/>
      <w:numFmt w:val="bullet"/>
      <w:lvlText w:val=""/>
      <w:lvlJc w:val="left"/>
      <w:pPr>
        <w:ind w:left="720" w:hanging="360"/>
      </w:pPr>
      <w:rPr>
        <w:rFonts w:ascii="Symbol" w:hAnsi="Symbol" w:hint="default"/>
      </w:rPr>
    </w:lvl>
    <w:lvl w:ilvl="1" w:tplc="0C3A74D2">
      <w:start w:val="1"/>
      <w:numFmt w:val="bullet"/>
      <w:lvlText w:val=""/>
      <w:lvlJc w:val="left"/>
      <w:pPr>
        <w:ind w:left="720" w:hanging="360"/>
      </w:pPr>
      <w:rPr>
        <w:rFonts w:ascii="Symbol" w:hAnsi="Symbol" w:hint="default"/>
      </w:rPr>
    </w:lvl>
    <w:lvl w:ilvl="2" w:tplc="F5A09A52" w:tentative="1">
      <w:start w:val="1"/>
      <w:numFmt w:val="bullet"/>
      <w:lvlText w:val=""/>
      <w:lvlJc w:val="left"/>
      <w:pPr>
        <w:ind w:left="2160" w:hanging="360"/>
      </w:pPr>
      <w:rPr>
        <w:rFonts w:ascii="Wingdings" w:hAnsi="Wingdings" w:hint="default"/>
      </w:rPr>
    </w:lvl>
    <w:lvl w:ilvl="3" w:tplc="B5C4A2CE" w:tentative="1">
      <w:start w:val="1"/>
      <w:numFmt w:val="bullet"/>
      <w:lvlText w:val=""/>
      <w:lvlJc w:val="left"/>
      <w:pPr>
        <w:ind w:left="2880" w:hanging="360"/>
      </w:pPr>
      <w:rPr>
        <w:rFonts w:ascii="Symbol" w:hAnsi="Symbol" w:hint="default"/>
      </w:rPr>
    </w:lvl>
    <w:lvl w:ilvl="4" w:tplc="3766D344" w:tentative="1">
      <w:start w:val="1"/>
      <w:numFmt w:val="bullet"/>
      <w:lvlText w:val="o"/>
      <w:lvlJc w:val="left"/>
      <w:pPr>
        <w:ind w:left="3600" w:hanging="360"/>
      </w:pPr>
      <w:rPr>
        <w:rFonts w:ascii="Courier New" w:hAnsi="Courier New" w:hint="default"/>
      </w:rPr>
    </w:lvl>
    <w:lvl w:ilvl="5" w:tplc="6DD4C412" w:tentative="1">
      <w:start w:val="1"/>
      <w:numFmt w:val="bullet"/>
      <w:lvlText w:val=""/>
      <w:lvlJc w:val="left"/>
      <w:pPr>
        <w:ind w:left="4320" w:hanging="360"/>
      </w:pPr>
      <w:rPr>
        <w:rFonts w:ascii="Wingdings" w:hAnsi="Wingdings" w:hint="default"/>
      </w:rPr>
    </w:lvl>
    <w:lvl w:ilvl="6" w:tplc="82569004" w:tentative="1">
      <w:start w:val="1"/>
      <w:numFmt w:val="bullet"/>
      <w:lvlText w:val=""/>
      <w:lvlJc w:val="left"/>
      <w:pPr>
        <w:ind w:left="5040" w:hanging="360"/>
      </w:pPr>
      <w:rPr>
        <w:rFonts w:ascii="Symbol" w:hAnsi="Symbol" w:hint="default"/>
      </w:rPr>
    </w:lvl>
    <w:lvl w:ilvl="7" w:tplc="568EEF28" w:tentative="1">
      <w:start w:val="1"/>
      <w:numFmt w:val="bullet"/>
      <w:lvlText w:val="o"/>
      <w:lvlJc w:val="left"/>
      <w:pPr>
        <w:ind w:left="5760" w:hanging="360"/>
      </w:pPr>
      <w:rPr>
        <w:rFonts w:ascii="Courier New" w:hAnsi="Courier New" w:hint="default"/>
      </w:rPr>
    </w:lvl>
    <w:lvl w:ilvl="8" w:tplc="505A224C" w:tentative="1">
      <w:start w:val="1"/>
      <w:numFmt w:val="bullet"/>
      <w:lvlText w:val=""/>
      <w:lvlJc w:val="left"/>
      <w:pPr>
        <w:ind w:left="6480" w:hanging="360"/>
      </w:pPr>
      <w:rPr>
        <w:rFonts w:ascii="Wingdings" w:hAnsi="Wingdings" w:hint="default"/>
      </w:rPr>
    </w:lvl>
  </w:abstractNum>
  <w:abstractNum w:abstractNumId="79" w15:restartNumberingAfterBreak="0">
    <w:nsid w:val="565B2815"/>
    <w:multiLevelType w:val="hybridMultilevel"/>
    <w:tmpl w:val="FFFFFFFF"/>
    <w:lvl w:ilvl="0" w:tplc="25220FE2">
      <w:start w:val="1"/>
      <w:numFmt w:val="bullet"/>
      <w:lvlText w:val=""/>
      <w:lvlJc w:val="left"/>
      <w:pPr>
        <w:ind w:left="720" w:hanging="360"/>
      </w:pPr>
      <w:rPr>
        <w:rFonts w:ascii="Symbol" w:hAnsi="Symbol" w:hint="default"/>
      </w:rPr>
    </w:lvl>
    <w:lvl w:ilvl="1" w:tplc="BB66BB34">
      <w:start w:val="1"/>
      <w:numFmt w:val="bullet"/>
      <w:lvlText w:val="o"/>
      <w:lvlJc w:val="left"/>
      <w:pPr>
        <w:ind w:left="1440" w:hanging="360"/>
      </w:pPr>
      <w:rPr>
        <w:rFonts w:ascii="Courier New" w:hAnsi="Courier New" w:hint="default"/>
      </w:rPr>
    </w:lvl>
    <w:lvl w:ilvl="2" w:tplc="41E0ACC4">
      <w:start w:val="1"/>
      <w:numFmt w:val="bullet"/>
      <w:lvlText w:val=""/>
      <w:lvlJc w:val="left"/>
      <w:pPr>
        <w:ind w:left="2160" w:hanging="360"/>
      </w:pPr>
      <w:rPr>
        <w:rFonts w:ascii="Wingdings" w:hAnsi="Wingdings" w:hint="default"/>
      </w:rPr>
    </w:lvl>
    <w:lvl w:ilvl="3" w:tplc="6DB8CD48">
      <w:start w:val="1"/>
      <w:numFmt w:val="bullet"/>
      <w:lvlText w:val=""/>
      <w:lvlJc w:val="left"/>
      <w:pPr>
        <w:ind w:left="2880" w:hanging="360"/>
      </w:pPr>
      <w:rPr>
        <w:rFonts w:ascii="Symbol" w:hAnsi="Symbol" w:hint="default"/>
      </w:rPr>
    </w:lvl>
    <w:lvl w:ilvl="4" w:tplc="EE364C70">
      <w:start w:val="1"/>
      <w:numFmt w:val="bullet"/>
      <w:lvlText w:val="o"/>
      <w:lvlJc w:val="left"/>
      <w:pPr>
        <w:ind w:left="3600" w:hanging="360"/>
      </w:pPr>
      <w:rPr>
        <w:rFonts w:ascii="Courier New" w:hAnsi="Courier New" w:hint="default"/>
      </w:rPr>
    </w:lvl>
    <w:lvl w:ilvl="5" w:tplc="FBA0D392">
      <w:start w:val="1"/>
      <w:numFmt w:val="bullet"/>
      <w:lvlText w:val=""/>
      <w:lvlJc w:val="left"/>
      <w:pPr>
        <w:ind w:left="4320" w:hanging="360"/>
      </w:pPr>
      <w:rPr>
        <w:rFonts w:ascii="Wingdings" w:hAnsi="Wingdings" w:hint="default"/>
      </w:rPr>
    </w:lvl>
    <w:lvl w:ilvl="6" w:tplc="46F82582">
      <w:start w:val="1"/>
      <w:numFmt w:val="bullet"/>
      <w:lvlText w:val=""/>
      <w:lvlJc w:val="left"/>
      <w:pPr>
        <w:ind w:left="5040" w:hanging="360"/>
      </w:pPr>
      <w:rPr>
        <w:rFonts w:ascii="Symbol" w:hAnsi="Symbol" w:hint="default"/>
      </w:rPr>
    </w:lvl>
    <w:lvl w:ilvl="7" w:tplc="4DCE3712">
      <w:start w:val="1"/>
      <w:numFmt w:val="bullet"/>
      <w:lvlText w:val="o"/>
      <w:lvlJc w:val="left"/>
      <w:pPr>
        <w:ind w:left="5760" w:hanging="360"/>
      </w:pPr>
      <w:rPr>
        <w:rFonts w:ascii="Courier New" w:hAnsi="Courier New" w:hint="default"/>
      </w:rPr>
    </w:lvl>
    <w:lvl w:ilvl="8" w:tplc="F8A0A07A">
      <w:start w:val="1"/>
      <w:numFmt w:val="bullet"/>
      <w:lvlText w:val=""/>
      <w:lvlJc w:val="left"/>
      <w:pPr>
        <w:ind w:left="6480" w:hanging="360"/>
      </w:pPr>
      <w:rPr>
        <w:rFonts w:ascii="Wingdings" w:hAnsi="Wingdings" w:hint="default"/>
      </w:rPr>
    </w:lvl>
  </w:abstractNum>
  <w:abstractNum w:abstractNumId="80" w15:restartNumberingAfterBreak="0">
    <w:nsid w:val="584758F4"/>
    <w:multiLevelType w:val="hybridMultilevel"/>
    <w:tmpl w:val="C8A6FCD6"/>
    <w:lvl w:ilvl="0" w:tplc="81287140">
      <w:start w:val="1"/>
      <w:numFmt w:val="bullet"/>
      <w:lvlText w:val=""/>
      <w:lvlJc w:val="left"/>
      <w:pPr>
        <w:ind w:left="720" w:hanging="360"/>
      </w:pPr>
      <w:rPr>
        <w:rFonts w:ascii="Symbol" w:hAnsi="Symbol" w:hint="default"/>
      </w:rPr>
    </w:lvl>
    <w:lvl w:ilvl="1" w:tplc="115EA2F2" w:tentative="1">
      <w:start w:val="1"/>
      <w:numFmt w:val="bullet"/>
      <w:lvlText w:val="o"/>
      <w:lvlJc w:val="left"/>
      <w:pPr>
        <w:ind w:left="1440" w:hanging="360"/>
      </w:pPr>
      <w:rPr>
        <w:rFonts w:ascii="Courier New" w:hAnsi="Courier New" w:hint="default"/>
      </w:rPr>
    </w:lvl>
    <w:lvl w:ilvl="2" w:tplc="9E1C02C0" w:tentative="1">
      <w:start w:val="1"/>
      <w:numFmt w:val="bullet"/>
      <w:lvlText w:val=""/>
      <w:lvlJc w:val="left"/>
      <w:pPr>
        <w:ind w:left="2160" w:hanging="360"/>
      </w:pPr>
      <w:rPr>
        <w:rFonts w:ascii="Wingdings" w:hAnsi="Wingdings" w:hint="default"/>
      </w:rPr>
    </w:lvl>
    <w:lvl w:ilvl="3" w:tplc="E352534A" w:tentative="1">
      <w:start w:val="1"/>
      <w:numFmt w:val="bullet"/>
      <w:lvlText w:val=""/>
      <w:lvlJc w:val="left"/>
      <w:pPr>
        <w:ind w:left="2880" w:hanging="360"/>
      </w:pPr>
      <w:rPr>
        <w:rFonts w:ascii="Symbol" w:hAnsi="Symbol" w:hint="default"/>
      </w:rPr>
    </w:lvl>
    <w:lvl w:ilvl="4" w:tplc="99B091B0" w:tentative="1">
      <w:start w:val="1"/>
      <w:numFmt w:val="bullet"/>
      <w:lvlText w:val="o"/>
      <w:lvlJc w:val="left"/>
      <w:pPr>
        <w:ind w:left="3600" w:hanging="360"/>
      </w:pPr>
      <w:rPr>
        <w:rFonts w:ascii="Courier New" w:hAnsi="Courier New" w:hint="default"/>
      </w:rPr>
    </w:lvl>
    <w:lvl w:ilvl="5" w:tplc="AE76521E" w:tentative="1">
      <w:start w:val="1"/>
      <w:numFmt w:val="bullet"/>
      <w:lvlText w:val=""/>
      <w:lvlJc w:val="left"/>
      <w:pPr>
        <w:ind w:left="4320" w:hanging="360"/>
      </w:pPr>
      <w:rPr>
        <w:rFonts w:ascii="Wingdings" w:hAnsi="Wingdings" w:hint="default"/>
      </w:rPr>
    </w:lvl>
    <w:lvl w:ilvl="6" w:tplc="A07E92A8" w:tentative="1">
      <w:start w:val="1"/>
      <w:numFmt w:val="bullet"/>
      <w:lvlText w:val=""/>
      <w:lvlJc w:val="left"/>
      <w:pPr>
        <w:ind w:left="5040" w:hanging="360"/>
      </w:pPr>
      <w:rPr>
        <w:rFonts w:ascii="Symbol" w:hAnsi="Symbol" w:hint="default"/>
      </w:rPr>
    </w:lvl>
    <w:lvl w:ilvl="7" w:tplc="DE92FFE8" w:tentative="1">
      <w:start w:val="1"/>
      <w:numFmt w:val="bullet"/>
      <w:lvlText w:val="o"/>
      <w:lvlJc w:val="left"/>
      <w:pPr>
        <w:ind w:left="5760" w:hanging="360"/>
      </w:pPr>
      <w:rPr>
        <w:rFonts w:ascii="Courier New" w:hAnsi="Courier New" w:hint="default"/>
      </w:rPr>
    </w:lvl>
    <w:lvl w:ilvl="8" w:tplc="1CA443E8" w:tentative="1">
      <w:start w:val="1"/>
      <w:numFmt w:val="bullet"/>
      <w:lvlText w:val=""/>
      <w:lvlJc w:val="left"/>
      <w:pPr>
        <w:ind w:left="6480" w:hanging="360"/>
      </w:pPr>
      <w:rPr>
        <w:rFonts w:ascii="Wingdings" w:hAnsi="Wingdings" w:hint="default"/>
      </w:rPr>
    </w:lvl>
  </w:abstractNum>
  <w:abstractNum w:abstractNumId="81" w15:restartNumberingAfterBreak="0">
    <w:nsid w:val="58F67A9B"/>
    <w:multiLevelType w:val="hybridMultilevel"/>
    <w:tmpl w:val="FFFFFFFF"/>
    <w:lvl w:ilvl="0" w:tplc="D474ECC6">
      <w:start w:val="1"/>
      <w:numFmt w:val="bullet"/>
      <w:lvlText w:val=""/>
      <w:lvlJc w:val="left"/>
      <w:pPr>
        <w:ind w:left="720" w:hanging="360"/>
      </w:pPr>
      <w:rPr>
        <w:rFonts w:ascii="Symbol" w:hAnsi="Symbol" w:hint="default"/>
      </w:rPr>
    </w:lvl>
    <w:lvl w:ilvl="1" w:tplc="F146B7DC">
      <w:start w:val="1"/>
      <w:numFmt w:val="bullet"/>
      <w:lvlText w:val="o"/>
      <w:lvlJc w:val="left"/>
      <w:pPr>
        <w:ind w:left="1440" w:hanging="360"/>
      </w:pPr>
      <w:rPr>
        <w:rFonts w:ascii="Courier New" w:hAnsi="Courier New" w:hint="default"/>
      </w:rPr>
    </w:lvl>
    <w:lvl w:ilvl="2" w:tplc="F1CCAB66">
      <w:start w:val="1"/>
      <w:numFmt w:val="bullet"/>
      <w:lvlText w:val=""/>
      <w:lvlJc w:val="left"/>
      <w:pPr>
        <w:ind w:left="2160" w:hanging="360"/>
      </w:pPr>
      <w:rPr>
        <w:rFonts w:ascii="Wingdings" w:hAnsi="Wingdings" w:hint="default"/>
      </w:rPr>
    </w:lvl>
    <w:lvl w:ilvl="3" w:tplc="135893CA">
      <w:start w:val="1"/>
      <w:numFmt w:val="bullet"/>
      <w:lvlText w:val=""/>
      <w:lvlJc w:val="left"/>
      <w:pPr>
        <w:ind w:left="2880" w:hanging="360"/>
      </w:pPr>
      <w:rPr>
        <w:rFonts w:ascii="Symbol" w:hAnsi="Symbol" w:hint="default"/>
      </w:rPr>
    </w:lvl>
    <w:lvl w:ilvl="4" w:tplc="364682E2">
      <w:start w:val="1"/>
      <w:numFmt w:val="bullet"/>
      <w:lvlText w:val="o"/>
      <w:lvlJc w:val="left"/>
      <w:pPr>
        <w:ind w:left="3600" w:hanging="360"/>
      </w:pPr>
      <w:rPr>
        <w:rFonts w:ascii="Courier New" w:hAnsi="Courier New" w:hint="default"/>
      </w:rPr>
    </w:lvl>
    <w:lvl w:ilvl="5" w:tplc="974CD326">
      <w:start w:val="1"/>
      <w:numFmt w:val="bullet"/>
      <w:lvlText w:val=""/>
      <w:lvlJc w:val="left"/>
      <w:pPr>
        <w:ind w:left="4320" w:hanging="360"/>
      </w:pPr>
      <w:rPr>
        <w:rFonts w:ascii="Wingdings" w:hAnsi="Wingdings" w:hint="default"/>
      </w:rPr>
    </w:lvl>
    <w:lvl w:ilvl="6" w:tplc="07D49468">
      <w:start w:val="1"/>
      <w:numFmt w:val="bullet"/>
      <w:lvlText w:val=""/>
      <w:lvlJc w:val="left"/>
      <w:pPr>
        <w:ind w:left="5040" w:hanging="360"/>
      </w:pPr>
      <w:rPr>
        <w:rFonts w:ascii="Symbol" w:hAnsi="Symbol" w:hint="default"/>
      </w:rPr>
    </w:lvl>
    <w:lvl w:ilvl="7" w:tplc="BCD2778C">
      <w:start w:val="1"/>
      <w:numFmt w:val="bullet"/>
      <w:lvlText w:val="o"/>
      <w:lvlJc w:val="left"/>
      <w:pPr>
        <w:ind w:left="5760" w:hanging="360"/>
      </w:pPr>
      <w:rPr>
        <w:rFonts w:ascii="Courier New" w:hAnsi="Courier New" w:hint="default"/>
      </w:rPr>
    </w:lvl>
    <w:lvl w:ilvl="8" w:tplc="AEE06040">
      <w:start w:val="1"/>
      <w:numFmt w:val="bullet"/>
      <w:lvlText w:val=""/>
      <w:lvlJc w:val="left"/>
      <w:pPr>
        <w:ind w:left="6480" w:hanging="360"/>
      </w:pPr>
      <w:rPr>
        <w:rFonts w:ascii="Wingdings" w:hAnsi="Wingdings" w:hint="default"/>
      </w:rPr>
    </w:lvl>
  </w:abstractNum>
  <w:abstractNum w:abstractNumId="82" w15:restartNumberingAfterBreak="0">
    <w:nsid w:val="593C8AF1"/>
    <w:multiLevelType w:val="hybridMultilevel"/>
    <w:tmpl w:val="FFFFFFFF"/>
    <w:lvl w:ilvl="0" w:tplc="3386E568">
      <w:start w:val="1"/>
      <w:numFmt w:val="bullet"/>
      <w:lvlText w:val=""/>
      <w:lvlJc w:val="left"/>
      <w:pPr>
        <w:ind w:left="720" w:hanging="360"/>
      </w:pPr>
      <w:rPr>
        <w:rFonts w:ascii="Symbol" w:hAnsi="Symbol" w:hint="default"/>
      </w:rPr>
    </w:lvl>
    <w:lvl w:ilvl="1" w:tplc="89B2E0E8">
      <w:start w:val="1"/>
      <w:numFmt w:val="bullet"/>
      <w:lvlText w:val="o"/>
      <w:lvlJc w:val="left"/>
      <w:pPr>
        <w:ind w:left="1440" w:hanging="360"/>
      </w:pPr>
      <w:rPr>
        <w:rFonts w:ascii="Courier New" w:hAnsi="Courier New" w:hint="default"/>
      </w:rPr>
    </w:lvl>
    <w:lvl w:ilvl="2" w:tplc="D626113A">
      <w:start w:val="1"/>
      <w:numFmt w:val="bullet"/>
      <w:lvlText w:val=""/>
      <w:lvlJc w:val="left"/>
      <w:pPr>
        <w:ind w:left="2160" w:hanging="360"/>
      </w:pPr>
      <w:rPr>
        <w:rFonts w:ascii="Wingdings" w:hAnsi="Wingdings" w:hint="default"/>
      </w:rPr>
    </w:lvl>
    <w:lvl w:ilvl="3" w:tplc="1C566678">
      <w:start w:val="1"/>
      <w:numFmt w:val="bullet"/>
      <w:lvlText w:val=""/>
      <w:lvlJc w:val="left"/>
      <w:pPr>
        <w:ind w:left="2880" w:hanging="360"/>
      </w:pPr>
      <w:rPr>
        <w:rFonts w:ascii="Symbol" w:hAnsi="Symbol" w:hint="default"/>
      </w:rPr>
    </w:lvl>
    <w:lvl w:ilvl="4" w:tplc="759695BC">
      <w:start w:val="1"/>
      <w:numFmt w:val="bullet"/>
      <w:lvlText w:val="o"/>
      <w:lvlJc w:val="left"/>
      <w:pPr>
        <w:ind w:left="3600" w:hanging="360"/>
      </w:pPr>
      <w:rPr>
        <w:rFonts w:ascii="Courier New" w:hAnsi="Courier New" w:hint="default"/>
      </w:rPr>
    </w:lvl>
    <w:lvl w:ilvl="5" w:tplc="B8AAF984">
      <w:start w:val="1"/>
      <w:numFmt w:val="bullet"/>
      <w:lvlText w:val=""/>
      <w:lvlJc w:val="left"/>
      <w:pPr>
        <w:ind w:left="4320" w:hanging="360"/>
      </w:pPr>
      <w:rPr>
        <w:rFonts w:ascii="Wingdings" w:hAnsi="Wingdings" w:hint="default"/>
      </w:rPr>
    </w:lvl>
    <w:lvl w:ilvl="6" w:tplc="D0A4C172">
      <w:start w:val="1"/>
      <w:numFmt w:val="bullet"/>
      <w:lvlText w:val=""/>
      <w:lvlJc w:val="left"/>
      <w:pPr>
        <w:ind w:left="5040" w:hanging="360"/>
      </w:pPr>
      <w:rPr>
        <w:rFonts w:ascii="Symbol" w:hAnsi="Symbol" w:hint="default"/>
      </w:rPr>
    </w:lvl>
    <w:lvl w:ilvl="7" w:tplc="CE9EFE3E">
      <w:start w:val="1"/>
      <w:numFmt w:val="bullet"/>
      <w:lvlText w:val="o"/>
      <w:lvlJc w:val="left"/>
      <w:pPr>
        <w:ind w:left="5760" w:hanging="360"/>
      </w:pPr>
      <w:rPr>
        <w:rFonts w:ascii="Courier New" w:hAnsi="Courier New" w:hint="default"/>
      </w:rPr>
    </w:lvl>
    <w:lvl w:ilvl="8" w:tplc="590A6D6A">
      <w:start w:val="1"/>
      <w:numFmt w:val="bullet"/>
      <w:lvlText w:val=""/>
      <w:lvlJc w:val="left"/>
      <w:pPr>
        <w:ind w:left="6480" w:hanging="360"/>
      </w:pPr>
      <w:rPr>
        <w:rFonts w:ascii="Wingdings" w:hAnsi="Wingdings" w:hint="default"/>
      </w:rPr>
    </w:lvl>
  </w:abstractNum>
  <w:abstractNum w:abstractNumId="83" w15:restartNumberingAfterBreak="0">
    <w:nsid w:val="5A9257B3"/>
    <w:multiLevelType w:val="hybridMultilevel"/>
    <w:tmpl w:val="92C658C4"/>
    <w:lvl w:ilvl="0" w:tplc="FCE46808">
      <w:start w:val="1"/>
      <w:numFmt w:val="bullet"/>
      <w:lvlText w:val=""/>
      <w:lvlJc w:val="left"/>
      <w:pPr>
        <w:ind w:left="720" w:hanging="360"/>
      </w:pPr>
      <w:rPr>
        <w:rFonts w:ascii="Symbol" w:hAnsi="Symbol" w:hint="default"/>
      </w:rPr>
    </w:lvl>
    <w:lvl w:ilvl="1" w:tplc="818E9784" w:tentative="1">
      <w:start w:val="1"/>
      <w:numFmt w:val="bullet"/>
      <w:lvlText w:val="o"/>
      <w:lvlJc w:val="left"/>
      <w:pPr>
        <w:ind w:left="1440" w:hanging="360"/>
      </w:pPr>
      <w:rPr>
        <w:rFonts w:ascii="Courier New" w:hAnsi="Courier New" w:hint="default"/>
      </w:rPr>
    </w:lvl>
    <w:lvl w:ilvl="2" w:tplc="37A0526A" w:tentative="1">
      <w:start w:val="1"/>
      <w:numFmt w:val="bullet"/>
      <w:lvlText w:val=""/>
      <w:lvlJc w:val="left"/>
      <w:pPr>
        <w:ind w:left="2160" w:hanging="360"/>
      </w:pPr>
      <w:rPr>
        <w:rFonts w:ascii="Wingdings" w:hAnsi="Wingdings" w:hint="default"/>
      </w:rPr>
    </w:lvl>
    <w:lvl w:ilvl="3" w:tplc="46F23F54" w:tentative="1">
      <w:start w:val="1"/>
      <w:numFmt w:val="bullet"/>
      <w:lvlText w:val=""/>
      <w:lvlJc w:val="left"/>
      <w:pPr>
        <w:ind w:left="2880" w:hanging="360"/>
      </w:pPr>
      <w:rPr>
        <w:rFonts w:ascii="Symbol" w:hAnsi="Symbol" w:hint="default"/>
      </w:rPr>
    </w:lvl>
    <w:lvl w:ilvl="4" w:tplc="0AF84BC6" w:tentative="1">
      <w:start w:val="1"/>
      <w:numFmt w:val="bullet"/>
      <w:lvlText w:val="o"/>
      <w:lvlJc w:val="left"/>
      <w:pPr>
        <w:ind w:left="3600" w:hanging="360"/>
      </w:pPr>
      <w:rPr>
        <w:rFonts w:ascii="Courier New" w:hAnsi="Courier New" w:hint="default"/>
      </w:rPr>
    </w:lvl>
    <w:lvl w:ilvl="5" w:tplc="78D299F0" w:tentative="1">
      <w:start w:val="1"/>
      <w:numFmt w:val="bullet"/>
      <w:lvlText w:val=""/>
      <w:lvlJc w:val="left"/>
      <w:pPr>
        <w:ind w:left="4320" w:hanging="360"/>
      </w:pPr>
      <w:rPr>
        <w:rFonts w:ascii="Wingdings" w:hAnsi="Wingdings" w:hint="default"/>
      </w:rPr>
    </w:lvl>
    <w:lvl w:ilvl="6" w:tplc="F9D4CBC0" w:tentative="1">
      <w:start w:val="1"/>
      <w:numFmt w:val="bullet"/>
      <w:lvlText w:val=""/>
      <w:lvlJc w:val="left"/>
      <w:pPr>
        <w:ind w:left="5040" w:hanging="360"/>
      </w:pPr>
      <w:rPr>
        <w:rFonts w:ascii="Symbol" w:hAnsi="Symbol" w:hint="default"/>
      </w:rPr>
    </w:lvl>
    <w:lvl w:ilvl="7" w:tplc="16F8952A" w:tentative="1">
      <w:start w:val="1"/>
      <w:numFmt w:val="bullet"/>
      <w:lvlText w:val="o"/>
      <w:lvlJc w:val="left"/>
      <w:pPr>
        <w:ind w:left="5760" w:hanging="360"/>
      </w:pPr>
      <w:rPr>
        <w:rFonts w:ascii="Courier New" w:hAnsi="Courier New" w:hint="default"/>
      </w:rPr>
    </w:lvl>
    <w:lvl w:ilvl="8" w:tplc="D5689EEA" w:tentative="1">
      <w:start w:val="1"/>
      <w:numFmt w:val="bullet"/>
      <w:lvlText w:val=""/>
      <w:lvlJc w:val="left"/>
      <w:pPr>
        <w:ind w:left="6480" w:hanging="360"/>
      </w:pPr>
      <w:rPr>
        <w:rFonts w:ascii="Wingdings" w:hAnsi="Wingdings" w:hint="default"/>
      </w:rPr>
    </w:lvl>
  </w:abstractNum>
  <w:abstractNum w:abstractNumId="84" w15:restartNumberingAfterBreak="0">
    <w:nsid w:val="5B11F94F"/>
    <w:multiLevelType w:val="hybridMultilevel"/>
    <w:tmpl w:val="FFFFFFFF"/>
    <w:lvl w:ilvl="0" w:tplc="0908D8B2">
      <w:start w:val="1"/>
      <w:numFmt w:val="bullet"/>
      <w:lvlText w:val=""/>
      <w:lvlJc w:val="left"/>
      <w:pPr>
        <w:ind w:left="720" w:hanging="360"/>
      </w:pPr>
      <w:rPr>
        <w:rFonts w:ascii="Symbol" w:hAnsi="Symbol" w:hint="default"/>
      </w:rPr>
    </w:lvl>
    <w:lvl w:ilvl="1" w:tplc="DF0ED290">
      <w:start w:val="1"/>
      <w:numFmt w:val="bullet"/>
      <w:lvlText w:val="o"/>
      <w:lvlJc w:val="left"/>
      <w:pPr>
        <w:ind w:left="1440" w:hanging="360"/>
      </w:pPr>
      <w:rPr>
        <w:rFonts w:ascii="Courier New" w:hAnsi="Courier New" w:hint="default"/>
      </w:rPr>
    </w:lvl>
    <w:lvl w:ilvl="2" w:tplc="8362CE26">
      <w:start w:val="1"/>
      <w:numFmt w:val="bullet"/>
      <w:lvlText w:val=""/>
      <w:lvlJc w:val="left"/>
      <w:pPr>
        <w:ind w:left="2160" w:hanging="360"/>
      </w:pPr>
      <w:rPr>
        <w:rFonts w:ascii="Wingdings" w:hAnsi="Wingdings" w:hint="default"/>
      </w:rPr>
    </w:lvl>
    <w:lvl w:ilvl="3" w:tplc="43A20BD6">
      <w:start w:val="1"/>
      <w:numFmt w:val="bullet"/>
      <w:lvlText w:val=""/>
      <w:lvlJc w:val="left"/>
      <w:pPr>
        <w:ind w:left="2880" w:hanging="360"/>
      </w:pPr>
      <w:rPr>
        <w:rFonts w:ascii="Symbol" w:hAnsi="Symbol" w:hint="default"/>
      </w:rPr>
    </w:lvl>
    <w:lvl w:ilvl="4" w:tplc="598EFAC2">
      <w:start w:val="1"/>
      <w:numFmt w:val="bullet"/>
      <w:lvlText w:val="o"/>
      <w:lvlJc w:val="left"/>
      <w:pPr>
        <w:ind w:left="3600" w:hanging="360"/>
      </w:pPr>
      <w:rPr>
        <w:rFonts w:ascii="Courier New" w:hAnsi="Courier New" w:hint="default"/>
      </w:rPr>
    </w:lvl>
    <w:lvl w:ilvl="5" w:tplc="8A041FAA">
      <w:start w:val="1"/>
      <w:numFmt w:val="bullet"/>
      <w:lvlText w:val=""/>
      <w:lvlJc w:val="left"/>
      <w:pPr>
        <w:ind w:left="4320" w:hanging="360"/>
      </w:pPr>
      <w:rPr>
        <w:rFonts w:ascii="Wingdings" w:hAnsi="Wingdings" w:hint="default"/>
      </w:rPr>
    </w:lvl>
    <w:lvl w:ilvl="6" w:tplc="04684AE8">
      <w:start w:val="1"/>
      <w:numFmt w:val="bullet"/>
      <w:lvlText w:val=""/>
      <w:lvlJc w:val="left"/>
      <w:pPr>
        <w:ind w:left="5040" w:hanging="360"/>
      </w:pPr>
      <w:rPr>
        <w:rFonts w:ascii="Symbol" w:hAnsi="Symbol" w:hint="default"/>
      </w:rPr>
    </w:lvl>
    <w:lvl w:ilvl="7" w:tplc="34F04A2A">
      <w:start w:val="1"/>
      <w:numFmt w:val="bullet"/>
      <w:lvlText w:val="o"/>
      <w:lvlJc w:val="left"/>
      <w:pPr>
        <w:ind w:left="5760" w:hanging="360"/>
      </w:pPr>
      <w:rPr>
        <w:rFonts w:ascii="Courier New" w:hAnsi="Courier New" w:hint="default"/>
      </w:rPr>
    </w:lvl>
    <w:lvl w:ilvl="8" w:tplc="8162EE28">
      <w:start w:val="1"/>
      <w:numFmt w:val="bullet"/>
      <w:lvlText w:val=""/>
      <w:lvlJc w:val="left"/>
      <w:pPr>
        <w:ind w:left="6480" w:hanging="360"/>
      </w:pPr>
      <w:rPr>
        <w:rFonts w:ascii="Wingdings" w:hAnsi="Wingdings" w:hint="default"/>
      </w:rPr>
    </w:lvl>
  </w:abstractNum>
  <w:abstractNum w:abstractNumId="85" w15:restartNumberingAfterBreak="0">
    <w:nsid w:val="5CE3F76F"/>
    <w:multiLevelType w:val="hybridMultilevel"/>
    <w:tmpl w:val="FFFFFFFF"/>
    <w:lvl w:ilvl="0" w:tplc="EDCC3336">
      <w:start w:val="1"/>
      <w:numFmt w:val="bullet"/>
      <w:lvlText w:val=""/>
      <w:lvlJc w:val="left"/>
      <w:pPr>
        <w:ind w:left="720" w:hanging="360"/>
      </w:pPr>
      <w:rPr>
        <w:rFonts w:ascii="Symbol" w:hAnsi="Symbol" w:hint="default"/>
      </w:rPr>
    </w:lvl>
    <w:lvl w:ilvl="1" w:tplc="ED045386">
      <w:start w:val="1"/>
      <w:numFmt w:val="bullet"/>
      <w:lvlText w:val="o"/>
      <w:lvlJc w:val="left"/>
      <w:pPr>
        <w:ind w:left="1440" w:hanging="360"/>
      </w:pPr>
      <w:rPr>
        <w:rFonts w:ascii="Courier New" w:hAnsi="Courier New" w:hint="default"/>
      </w:rPr>
    </w:lvl>
    <w:lvl w:ilvl="2" w:tplc="B3D695C6">
      <w:start w:val="1"/>
      <w:numFmt w:val="bullet"/>
      <w:lvlText w:val=""/>
      <w:lvlJc w:val="left"/>
      <w:pPr>
        <w:ind w:left="2160" w:hanging="360"/>
      </w:pPr>
      <w:rPr>
        <w:rFonts w:ascii="Wingdings" w:hAnsi="Wingdings" w:hint="default"/>
      </w:rPr>
    </w:lvl>
    <w:lvl w:ilvl="3" w:tplc="3ACAC10A">
      <w:start w:val="1"/>
      <w:numFmt w:val="bullet"/>
      <w:lvlText w:val=""/>
      <w:lvlJc w:val="left"/>
      <w:pPr>
        <w:ind w:left="2880" w:hanging="360"/>
      </w:pPr>
      <w:rPr>
        <w:rFonts w:ascii="Symbol" w:hAnsi="Symbol" w:hint="default"/>
      </w:rPr>
    </w:lvl>
    <w:lvl w:ilvl="4" w:tplc="0E263BE8">
      <w:start w:val="1"/>
      <w:numFmt w:val="bullet"/>
      <w:lvlText w:val="o"/>
      <w:lvlJc w:val="left"/>
      <w:pPr>
        <w:ind w:left="3600" w:hanging="360"/>
      </w:pPr>
      <w:rPr>
        <w:rFonts w:ascii="Courier New" w:hAnsi="Courier New" w:hint="default"/>
      </w:rPr>
    </w:lvl>
    <w:lvl w:ilvl="5" w:tplc="918E911E">
      <w:start w:val="1"/>
      <w:numFmt w:val="bullet"/>
      <w:lvlText w:val=""/>
      <w:lvlJc w:val="left"/>
      <w:pPr>
        <w:ind w:left="4320" w:hanging="360"/>
      </w:pPr>
      <w:rPr>
        <w:rFonts w:ascii="Wingdings" w:hAnsi="Wingdings" w:hint="default"/>
      </w:rPr>
    </w:lvl>
    <w:lvl w:ilvl="6" w:tplc="D45A217E">
      <w:start w:val="1"/>
      <w:numFmt w:val="bullet"/>
      <w:lvlText w:val=""/>
      <w:lvlJc w:val="left"/>
      <w:pPr>
        <w:ind w:left="5040" w:hanging="360"/>
      </w:pPr>
      <w:rPr>
        <w:rFonts w:ascii="Symbol" w:hAnsi="Symbol" w:hint="default"/>
      </w:rPr>
    </w:lvl>
    <w:lvl w:ilvl="7" w:tplc="53B83574">
      <w:start w:val="1"/>
      <w:numFmt w:val="bullet"/>
      <w:lvlText w:val="o"/>
      <w:lvlJc w:val="left"/>
      <w:pPr>
        <w:ind w:left="5760" w:hanging="360"/>
      </w:pPr>
      <w:rPr>
        <w:rFonts w:ascii="Courier New" w:hAnsi="Courier New" w:hint="default"/>
      </w:rPr>
    </w:lvl>
    <w:lvl w:ilvl="8" w:tplc="1DBE4C92">
      <w:start w:val="1"/>
      <w:numFmt w:val="bullet"/>
      <w:lvlText w:val=""/>
      <w:lvlJc w:val="left"/>
      <w:pPr>
        <w:ind w:left="6480" w:hanging="360"/>
      </w:pPr>
      <w:rPr>
        <w:rFonts w:ascii="Wingdings" w:hAnsi="Wingdings" w:hint="default"/>
      </w:rPr>
    </w:lvl>
  </w:abstractNum>
  <w:abstractNum w:abstractNumId="86" w15:restartNumberingAfterBreak="0">
    <w:nsid w:val="659F5F12"/>
    <w:multiLevelType w:val="hybridMultilevel"/>
    <w:tmpl w:val="ED44F398"/>
    <w:lvl w:ilvl="0" w:tplc="A59CC016">
      <w:start w:val="1"/>
      <w:numFmt w:val="bullet"/>
      <w:lvlText w:val=""/>
      <w:lvlJc w:val="left"/>
      <w:pPr>
        <w:ind w:left="720" w:hanging="360"/>
      </w:pPr>
      <w:rPr>
        <w:rFonts w:ascii="Symbol" w:hAnsi="Symbol" w:hint="default"/>
      </w:rPr>
    </w:lvl>
    <w:lvl w:ilvl="1" w:tplc="C298BA48" w:tentative="1">
      <w:start w:val="1"/>
      <w:numFmt w:val="bullet"/>
      <w:lvlText w:val="o"/>
      <w:lvlJc w:val="left"/>
      <w:pPr>
        <w:ind w:left="1440" w:hanging="360"/>
      </w:pPr>
      <w:rPr>
        <w:rFonts w:ascii="Courier New" w:hAnsi="Courier New" w:hint="default"/>
      </w:rPr>
    </w:lvl>
    <w:lvl w:ilvl="2" w:tplc="ED3461CE" w:tentative="1">
      <w:start w:val="1"/>
      <w:numFmt w:val="bullet"/>
      <w:lvlText w:val=""/>
      <w:lvlJc w:val="left"/>
      <w:pPr>
        <w:ind w:left="2160" w:hanging="360"/>
      </w:pPr>
      <w:rPr>
        <w:rFonts w:ascii="Wingdings" w:hAnsi="Wingdings" w:hint="default"/>
      </w:rPr>
    </w:lvl>
    <w:lvl w:ilvl="3" w:tplc="868E61D4" w:tentative="1">
      <w:start w:val="1"/>
      <w:numFmt w:val="bullet"/>
      <w:lvlText w:val=""/>
      <w:lvlJc w:val="left"/>
      <w:pPr>
        <w:ind w:left="2880" w:hanging="360"/>
      </w:pPr>
      <w:rPr>
        <w:rFonts w:ascii="Symbol" w:hAnsi="Symbol" w:hint="default"/>
      </w:rPr>
    </w:lvl>
    <w:lvl w:ilvl="4" w:tplc="9D1A89B2" w:tentative="1">
      <w:start w:val="1"/>
      <w:numFmt w:val="bullet"/>
      <w:lvlText w:val="o"/>
      <w:lvlJc w:val="left"/>
      <w:pPr>
        <w:ind w:left="3600" w:hanging="360"/>
      </w:pPr>
      <w:rPr>
        <w:rFonts w:ascii="Courier New" w:hAnsi="Courier New" w:hint="default"/>
      </w:rPr>
    </w:lvl>
    <w:lvl w:ilvl="5" w:tplc="11042F18" w:tentative="1">
      <w:start w:val="1"/>
      <w:numFmt w:val="bullet"/>
      <w:lvlText w:val=""/>
      <w:lvlJc w:val="left"/>
      <w:pPr>
        <w:ind w:left="4320" w:hanging="360"/>
      </w:pPr>
      <w:rPr>
        <w:rFonts w:ascii="Wingdings" w:hAnsi="Wingdings" w:hint="default"/>
      </w:rPr>
    </w:lvl>
    <w:lvl w:ilvl="6" w:tplc="245642A8" w:tentative="1">
      <w:start w:val="1"/>
      <w:numFmt w:val="bullet"/>
      <w:lvlText w:val=""/>
      <w:lvlJc w:val="left"/>
      <w:pPr>
        <w:ind w:left="5040" w:hanging="360"/>
      </w:pPr>
      <w:rPr>
        <w:rFonts w:ascii="Symbol" w:hAnsi="Symbol" w:hint="default"/>
      </w:rPr>
    </w:lvl>
    <w:lvl w:ilvl="7" w:tplc="9760CD26" w:tentative="1">
      <w:start w:val="1"/>
      <w:numFmt w:val="bullet"/>
      <w:lvlText w:val="o"/>
      <w:lvlJc w:val="left"/>
      <w:pPr>
        <w:ind w:left="5760" w:hanging="360"/>
      </w:pPr>
      <w:rPr>
        <w:rFonts w:ascii="Courier New" w:hAnsi="Courier New" w:hint="default"/>
      </w:rPr>
    </w:lvl>
    <w:lvl w:ilvl="8" w:tplc="9F2E1D36" w:tentative="1">
      <w:start w:val="1"/>
      <w:numFmt w:val="bullet"/>
      <w:lvlText w:val=""/>
      <w:lvlJc w:val="left"/>
      <w:pPr>
        <w:ind w:left="6480" w:hanging="360"/>
      </w:pPr>
      <w:rPr>
        <w:rFonts w:ascii="Wingdings" w:hAnsi="Wingdings" w:hint="default"/>
      </w:rPr>
    </w:lvl>
  </w:abstractNum>
  <w:abstractNum w:abstractNumId="87" w15:restartNumberingAfterBreak="0">
    <w:nsid w:val="673E1211"/>
    <w:multiLevelType w:val="hybridMultilevel"/>
    <w:tmpl w:val="FFFFFFFF"/>
    <w:lvl w:ilvl="0" w:tplc="F1CA94EC">
      <w:start w:val="1"/>
      <w:numFmt w:val="bullet"/>
      <w:lvlText w:val=""/>
      <w:lvlJc w:val="left"/>
      <w:pPr>
        <w:ind w:left="720" w:hanging="360"/>
      </w:pPr>
      <w:rPr>
        <w:rFonts w:ascii="Symbol" w:hAnsi="Symbol" w:hint="default"/>
      </w:rPr>
    </w:lvl>
    <w:lvl w:ilvl="1" w:tplc="BD702170">
      <w:start w:val="1"/>
      <w:numFmt w:val="bullet"/>
      <w:lvlText w:val="o"/>
      <w:lvlJc w:val="left"/>
      <w:pPr>
        <w:ind w:left="1440" w:hanging="360"/>
      </w:pPr>
      <w:rPr>
        <w:rFonts w:ascii="Courier New" w:hAnsi="Courier New" w:hint="default"/>
      </w:rPr>
    </w:lvl>
    <w:lvl w:ilvl="2" w:tplc="2688B64E">
      <w:start w:val="1"/>
      <w:numFmt w:val="bullet"/>
      <w:lvlText w:val=""/>
      <w:lvlJc w:val="left"/>
      <w:pPr>
        <w:ind w:left="2160" w:hanging="360"/>
      </w:pPr>
      <w:rPr>
        <w:rFonts w:ascii="Wingdings" w:hAnsi="Wingdings" w:hint="default"/>
      </w:rPr>
    </w:lvl>
    <w:lvl w:ilvl="3" w:tplc="478E6DDA">
      <w:start w:val="1"/>
      <w:numFmt w:val="bullet"/>
      <w:lvlText w:val=""/>
      <w:lvlJc w:val="left"/>
      <w:pPr>
        <w:ind w:left="2880" w:hanging="360"/>
      </w:pPr>
      <w:rPr>
        <w:rFonts w:ascii="Symbol" w:hAnsi="Symbol" w:hint="default"/>
      </w:rPr>
    </w:lvl>
    <w:lvl w:ilvl="4" w:tplc="A0BAAD9E">
      <w:start w:val="1"/>
      <w:numFmt w:val="bullet"/>
      <w:lvlText w:val="o"/>
      <w:lvlJc w:val="left"/>
      <w:pPr>
        <w:ind w:left="3600" w:hanging="360"/>
      </w:pPr>
      <w:rPr>
        <w:rFonts w:ascii="Courier New" w:hAnsi="Courier New" w:hint="default"/>
      </w:rPr>
    </w:lvl>
    <w:lvl w:ilvl="5" w:tplc="1BE8E6F4">
      <w:start w:val="1"/>
      <w:numFmt w:val="bullet"/>
      <w:lvlText w:val=""/>
      <w:lvlJc w:val="left"/>
      <w:pPr>
        <w:ind w:left="4320" w:hanging="360"/>
      </w:pPr>
      <w:rPr>
        <w:rFonts w:ascii="Wingdings" w:hAnsi="Wingdings" w:hint="default"/>
      </w:rPr>
    </w:lvl>
    <w:lvl w:ilvl="6" w:tplc="BBC04CEA">
      <w:start w:val="1"/>
      <w:numFmt w:val="bullet"/>
      <w:lvlText w:val=""/>
      <w:lvlJc w:val="left"/>
      <w:pPr>
        <w:ind w:left="5040" w:hanging="360"/>
      </w:pPr>
      <w:rPr>
        <w:rFonts w:ascii="Symbol" w:hAnsi="Symbol" w:hint="default"/>
      </w:rPr>
    </w:lvl>
    <w:lvl w:ilvl="7" w:tplc="3C04BBBE">
      <w:start w:val="1"/>
      <w:numFmt w:val="bullet"/>
      <w:lvlText w:val="o"/>
      <w:lvlJc w:val="left"/>
      <w:pPr>
        <w:ind w:left="5760" w:hanging="360"/>
      </w:pPr>
      <w:rPr>
        <w:rFonts w:ascii="Courier New" w:hAnsi="Courier New" w:hint="default"/>
      </w:rPr>
    </w:lvl>
    <w:lvl w:ilvl="8" w:tplc="F92E1348">
      <w:start w:val="1"/>
      <w:numFmt w:val="bullet"/>
      <w:lvlText w:val=""/>
      <w:lvlJc w:val="left"/>
      <w:pPr>
        <w:ind w:left="6480" w:hanging="360"/>
      </w:pPr>
      <w:rPr>
        <w:rFonts w:ascii="Wingdings" w:hAnsi="Wingdings" w:hint="default"/>
      </w:rPr>
    </w:lvl>
  </w:abstractNum>
  <w:abstractNum w:abstractNumId="88" w15:restartNumberingAfterBreak="0">
    <w:nsid w:val="679B7FE5"/>
    <w:multiLevelType w:val="hybridMultilevel"/>
    <w:tmpl w:val="32A2DAC6"/>
    <w:lvl w:ilvl="0" w:tplc="D1FC541E">
      <w:start w:val="1"/>
      <w:numFmt w:val="bullet"/>
      <w:lvlText w:val=""/>
      <w:lvlJc w:val="left"/>
      <w:pPr>
        <w:ind w:left="720" w:hanging="360"/>
      </w:pPr>
      <w:rPr>
        <w:rFonts w:ascii="Symbol" w:hAnsi="Symbol" w:hint="default"/>
      </w:rPr>
    </w:lvl>
    <w:lvl w:ilvl="1" w:tplc="74F2D702">
      <w:start w:val="1"/>
      <w:numFmt w:val="bullet"/>
      <w:lvlText w:val=""/>
      <w:lvlJc w:val="left"/>
      <w:pPr>
        <w:ind w:left="720" w:hanging="360"/>
      </w:pPr>
      <w:rPr>
        <w:rFonts w:ascii="Symbol" w:hAnsi="Symbol" w:hint="default"/>
      </w:rPr>
    </w:lvl>
    <w:lvl w:ilvl="2" w:tplc="EBF8397E" w:tentative="1">
      <w:start w:val="1"/>
      <w:numFmt w:val="bullet"/>
      <w:lvlText w:val=""/>
      <w:lvlJc w:val="left"/>
      <w:pPr>
        <w:ind w:left="2160" w:hanging="360"/>
      </w:pPr>
      <w:rPr>
        <w:rFonts w:ascii="Wingdings" w:hAnsi="Wingdings" w:hint="default"/>
      </w:rPr>
    </w:lvl>
    <w:lvl w:ilvl="3" w:tplc="EFEA9468" w:tentative="1">
      <w:start w:val="1"/>
      <w:numFmt w:val="bullet"/>
      <w:lvlText w:val=""/>
      <w:lvlJc w:val="left"/>
      <w:pPr>
        <w:ind w:left="2880" w:hanging="360"/>
      </w:pPr>
      <w:rPr>
        <w:rFonts w:ascii="Symbol" w:hAnsi="Symbol" w:hint="default"/>
      </w:rPr>
    </w:lvl>
    <w:lvl w:ilvl="4" w:tplc="CB284DB8" w:tentative="1">
      <w:start w:val="1"/>
      <w:numFmt w:val="bullet"/>
      <w:lvlText w:val="o"/>
      <w:lvlJc w:val="left"/>
      <w:pPr>
        <w:ind w:left="3600" w:hanging="360"/>
      </w:pPr>
      <w:rPr>
        <w:rFonts w:ascii="Courier New" w:hAnsi="Courier New" w:hint="default"/>
      </w:rPr>
    </w:lvl>
    <w:lvl w:ilvl="5" w:tplc="0B949326" w:tentative="1">
      <w:start w:val="1"/>
      <w:numFmt w:val="bullet"/>
      <w:lvlText w:val=""/>
      <w:lvlJc w:val="left"/>
      <w:pPr>
        <w:ind w:left="4320" w:hanging="360"/>
      </w:pPr>
      <w:rPr>
        <w:rFonts w:ascii="Wingdings" w:hAnsi="Wingdings" w:hint="default"/>
      </w:rPr>
    </w:lvl>
    <w:lvl w:ilvl="6" w:tplc="B064A088" w:tentative="1">
      <w:start w:val="1"/>
      <w:numFmt w:val="bullet"/>
      <w:lvlText w:val=""/>
      <w:lvlJc w:val="left"/>
      <w:pPr>
        <w:ind w:left="5040" w:hanging="360"/>
      </w:pPr>
      <w:rPr>
        <w:rFonts w:ascii="Symbol" w:hAnsi="Symbol" w:hint="default"/>
      </w:rPr>
    </w:lvl>
    <w:lvl w:ilvl="7" w:tplc="F5601152" w:tentative="1">
      <w:start w:val="1"/>
      <w:numFmt w:val="bullet"/>
      <w:lvlText w:val="o"/>
      <w:lvlJc w:val="left"/>
      <w:pPr>
        <w:ind w:left="5760" w:hanging="360"/>
      </w:pPr>
      <w:rPr>
        <w:rFonts w:ascii="Courier New" w:hAnsi="Courier New" w:hint="default"/>
      </w:rPr>
    </w:lvl>
    <w:lvl w:ilvl="8" w:tplc="D4DE079E" w:tentative="1">
      <w:start w:val="1"/>
      <w:numFmt w:val="bullet"/>
      <w:lvlText w:val=""/>
      <w:lvlJc w:val="left"/>
      <w:pPr>
        <w:ind w:left="6480" w:hanging="360"/>
      </w:pPr>
      <w:rPr>
        <w:rFonts w:ascii="Wingdings" w:hAnsi="Wingdings" w:hint="default"/>
      </w:rPr>
    </w:lvl>
  </w:abstractNum>
  <w:abstractNum w:abstractNumId="89" w15:restartNumberingAfterBreak="0">
    <w:nsid w:val="691C1D4C"/>
    <w:multiLevelType w:val="hybridMultilevel"/>
    <w:tmpl w:val="4BDA5372"/>
    <w:lvl w:ilvl="0" w:tplc="0B0AC610">
      <w:start w:val="1"/>
      <w:numFmt w:val="bullet"/>
      <w:lvlText w:val=""/>
      <w:lvlJc w:val="left"/>
      <w:pPr>
        <w:ind w:left="720" w:hanging="360"/>
      </w:pPr>
      <w:rPr>
        <w:rFonts w:ascii="Symbol" w:hAnsi="Symbol" w:hint="default"/>
      </w:rPr>
    </w:lvl>
    <w:lvl w:ilvl="1" w:tplc="DAFA37A8" w:tentative="1">
      <w:start w:val="1"/>
      <w:numFmt w:val="bullet"/>
      <w:lvlText w:val="o"/>
      <w:lvlJc w:val="left"/>
      <w:pPr>
        <w:ind w:left="1440" w:hanging="360"/>
      </w:pPr>
      <w:rPr>
        <w:rFonts w:ascii="Courier New" w:hAnsi="Courier New" w:hint="default"/>
      </w:rPr>
    </w:lvl>
    <w:lvl w:ilvl="2" w:tplc="7FD48798" w:tentative="1">
      <w:start w:val="1"/>
      <w:numFmt w:val="bullet"/>
      <w:lvlText w:val=""/>
      <w:lvlJc w:val="left"/>
      <w:pPr>
        <w:ind w:left="2160" w:hanging="360"/>
      </w:pPr>
      <w:rPr>
        <w:rFonts w:ascii="Wingdings" w:hAnsi="Wingdings" w:hint="default"/>
      </w:rPr>
    </w:lvl>
    <w:lvl w:ilvl="3" w:tplc="7D18A6EA" w:tentative="1">
      <w:start w:val="1"/>
      <w:numFmt w:val="bullet"/>
      <w:lvlText w:val=""/>
      <w:lvlJc w:val="left"/>
      <w:pPr>
        <w:ind w:left="2880" w:hanging="360"/>
      </w:pPr>
      <w:rPr>
        <w:rFonts w:ascii="Symbol" w:hAnsi="Symbol" w:hint="default"/>
      </w:rPr>
    </w:lvl>
    <w:lvl w:ilvl="4" w:tplc="DB0CF234" w:tentative="1">
      <w:start w:val="1"/>
      <w:numFmt w:val="bullet"/>
      <w:lvlText w:val="o"/>
      <w:lvlJc w:val="left"/>
      <w:pPr>
        <w:ind w:left="3600" w:hanging="360"/>
      </w:pPr>
      <w:rPr>
        <w:rFonts w:ascii="Courier New" w:hAnsi="Courier New" w:hint="default"/>
      </w:rPr>
    </w:lvl>
    <w:lvl w:ilvl="5" w:tplc="50C054AE" w:tentative="1">
      <w:start w:val="1"/>
      <w:numFmt w:val="bullet"/>
      <w:lvlText w:val=""/>
      <w:lvlJc w:val="left"/>
      <w:pPr>
        <w:ind w:left="4320" w:hanging="360"/>
      </w:pPr>
      <w:rPr>
        <w:rFonts w:ascii="Wingdings" w:hAnsi="Wingdings" w:hint="default"/>
      </w:rPr>
    </w:lvl>
    <w:lvl w:ilvl="6" w:tplc="EAE859E0" w:tentative="1">
      <w:start w:val="1"/>
      <w:numFmt w:val="bullet"/>
      <w:lvlText w:val=""/>
      <w:lvlJc w:val="left"/>
      <w:pPr>
        <w:ind w:left="5040" w:hanging="360"/>
      </w:pPr>
      <w:rPr>
        <w:rFonts w:ascii="Symbol" w:hAnsi="Symbol" w:hint="default"/>
      </w:rPr>
    </w:lvl>
    <w:lvl w:ilvl="7" w:tplc="6E226DE6" w:tentative="1">
      <w:start w:val="1"/>
      <w:numFmt w:val="bullet"/>
      <w:lvlText w:val="o"/>
      <w:lvlJc w:val="left"/>
      <w:pPr>
        <w:ind w:left="5760" w:hanging="360"/>
      </w:pPr>
      <w:rPr>
        <w:rFonts w:ascii="Courier New" w:hAnsi="Courier New" w:hint="default"/>
      </w:rPr>
    </w:lvl>
    <w:lvl w:ilvl="8" w:tplc="86222EAE" w:tentative="1">
      <w:start w:val="1"/>
      <w:numFmt w:val="bullet"/>
      <w:lvlText w:val=""/>
      <w:lvlJc w:val="left"/>
      <w:pPr>
        <w:ind w:left="6480" w:hanging="360"/>
      </w:pPr>
      <w:rPr>
        <w:rFonts w:ascii="Wingdings" w:hAnsi="Wingdings" w:hint="default"/>
      </w:rPr>
    </w:lvl>
  </w:abstractNum>
  <w:abstractNum w:abstractNumId="90" w15:restartNumberingAfterBreak="0">
    <w:nsid w:val="6981D1C5"/>
    <w:multiLevelType w:val="hybridMultilevel"/>
    <w:tmpl w:val="FFFFFFFF"/>
    <w:lvl w:ilvl="0" w:tplc="2B54B460">
      <w:start w:val="1"/>
      <w:numFmt w:val="bullet"/>
      <w:lvlText w:val=""/>
      <w:lvlJc w:val="left"/>
      <w:pPr>
        <w:ind w:left="720" w:hanging="360"/>
      </w:pPr>
      <w:rPr>
        <w:rFonts w:ascii="Symbol" w:hAnsi="Symbol" w:hint="default"/>
      </w:rPr>
    </w:lvl>
    <w:lvl w:ilvl="1" w:tplc="5686A7C6">
      <w:start w:val="1"/>
      <w:numFmt w:val="bullet"/>
      <w:lvlText w:val="o"/>
      <w:lvlJc w:val="left"/>
      <w:pPr>
        <w:ind w:left="1440" w:hanging="360"/>
      </w:pPr>
      <w:rPr>
        <w:rFonts w:ascii="Courier New" w:hAnsi="Courier New" w:hint="default"/>
      </w:rPr>
    </w:lvl>
    <w:lvl w:ilvl="2" w:tplc="E7BA6456">
      <w:start w:val="1"/>
      <w:numFmt w:val="bullet"/>
      <w:lvlText w:val=""/>
      <w:lvlJc w:val="left"/>
      <w:pPr>
        <w:ind w:left="2160" w:hanging="360"/>
      </w:pPr>
      <w:rPr>
        <w:rFonts w:ascii="Wingdings" w:hAnsi="Wingdings" w:hint="default"/>
      </w:rPr>
    </w:lvl>
    <w:lvl w:ilvl="3" w:tplc="A072DA14">
      <w:start w:val="1"/>
      <w:numFmt w:val="bullet"/>
      <w:lvlText w:val=""/>
      <w:lvlJc w:val="left"/>
      <w:pPr>
        <w:ind w:left="2880" w:hanging="360"/>
      </w:pPr>
      <w:rPr>
        <w:rFonts w:ascii="Symbol" w:hAnsi="Symbol" w:hint="default"/>
      </w:rPr>
    </w:lvl>
    <w:lvl w:ilvl="4" w:tplc="D20490B0">
      <w:start w:val="1"/>
      <w:numFmt w:val="bullet"/>
      <w:lvlText w:val="o"/>
      <w:lvlJc w:val="left"/>
      <w:pPr>
        <w:ind w:left="3600" w:hanging="360"/>
      </w:pPr>
      <w:rPr>
        <w:rFonts w:ascii="Courier New" w:hAnsi="Courier New" w:hint="default"/>
      </w:rPr>
    </w:lvl>
    <w:lvl w:ilvl="5" w:tplc="3C0ADFC0">
      <w:start w:val="1"/>
      <w:numFmt w:val="bullet"/>
      <w:lvlText w:val=""/>
      <w:lvlJc w:val="left"/>
      <w:pPr>
        <w:ind w:left="4320" w:hanging="360"/>
      </w:pPr>
      <w:rPr>
        <w:rFonts w:ascii="Wingdings" w:hAnsi="Wingdings" w:hint="default"/>
      </w:rPr>
    </w:lvl>
    <w:lvl w:ilvl="6" w:tplc="7ADA8F06">
      <w:start w:val="1"/>
      <w:numFmt w:val="bullet"/>
      <w:lvlText w:val=""/>
      <w:lvlJc w:val="left"/>
      <w:pPr>
        <w:ind w:left="5040" w:hanging="360"/>
      </w:pPr>
      <w:rPr>
        <w:rFonts w:ascii="Symbol" w:hAnsi="Symbol" w:hint="default"/>
      </w:rPr>
    </w:lvl>
    <w:lvl w:ilvl="7" w:tplc="69987C16">
      <w:start w:val="1"/>
      <w:numFmt w:val="bullet"/>
      <w:lvlText w:val="o"/>
      <w:lvlJc w:val="left"/>
      <w:pPr>
        <w:ind w:left="5760" w:hanging="360"/>
      </w:pPr>
      <w:rPr>
        <w:rFonts w:ascii="Courier New" w:hAnsi="Courier New" w:hint="default"/>
      </w:rPr>
    </w:lvl>
    <w:lvl w:ilvl="8" w:tplc="EB1E6728">
      <w:start w:val="1"/>
      <w:numFmt w:val="bullet"/>
      <w:lvlText w:val=""/>
      <w:lvlJc w:val="left"/>
      <w:pPr>
        <w:ind w:left="6480" w:hanging="360"/>
      </w:pPr>
      <w:rPr>
        <w:rFonts w:ascii="Wingdings" w:hAnsi="Wingdings" w:hint="default"/>
      </w:rPr>
    </w:lvl>
  </w:abstractNum>
  <w:abstractNum w:abstractNumId="91" w15:restartNumberingAfterBreak="0">
    <w:nsid w:val="698D12F2"/>
    <w:multiLevelType w:val="hybridMultilevel"/>
    <w:tmpl w:val="343417EC"/>
    <w:lvl w:ilvl="0" w:tplc="7C92558A">
      <w:start w:val="1"/>
      <w:numFmt w:val="bullet"/>
      <w:lvlText w:val=""/>
      <w:lvlJc w:val="left"/>
      <w:pPr>
        <w:ind w:left="720" w:hanging="360"/>
      </w:pPr>
      <w:rPr>
        <w:rFonts w:ascii="Symbol" w:hAnsi="Symbol" w:hint="default"/>
      </w:rPr>
    </w:lvl>
    <w:lvl w:ilvl="1" w:tplc="E9E47A56">
      <w:start w:val="1"/>
      <w:numFmt w:val="bullet"/>
      <w:lvlText w:val=""/>
      <w:lvlJc w:val="left"/>
      <w:pPr>
        <w:ind w:left="720" w:hanging="360"/>
      </w:pPr>
      <w:rPr>
        <w:rFonts w:ascii="Symbol" w:hAnsi="Symbol" w:hint="default"/>
      </w:rPr>
    </w:lvl>
    <w:lvl w:ilvl="2" w:tplc="AE6633AC" w:tentative="1">
      <w:start w:val="1"/>
      <w:numFmt w:val="bullet"/>
      <w:lvlText w:val=""/>
      <w:lvlJc w:val="left"/>
      <w:pPr>
        <w:ind w:left="2160" w:hanging="360"/>
      </w:pPr>
      <w:rPr>
        <w:rFonts w:ascii="Wingdings" w:hAnsi="Wingdings" w:hint="default"/>
      </w:rPr>
    </w:lvl>
    <w:lvl w:ilvl="3" w:tplc="ADB2308E" w:tentative="1">
      <w:start w:val="1"/>
      <w:numFmt w:val="bullet"/>
      <w:lvlText w:val=""/>
      <w:lvlJc w:val="left"/>
      <w:pPr>
        <w:ind w:left="2880" w:hanging="360"/>
      </w:pPr>
      <w:rPr>
        <w:rFonts w:ascii="Symbol" w:hAnsi="Symbol" w:hint="default"/>
      </w:rPr>
    </w:lvl>
    <w:lvl w:ilvl="4" w:tplc="1D5009D6" w:tentative="1">
      <w:start w:val="1"/>
      <w:numFmt w:val="bullet"/>
      <w:lvlText w:val="o"/>
      <w:lvlJc w:val="left"/>
      <w:pPr>
        <w:ind w:left="3600" w:hanging="360"/>
      </w:pPr>
      <w:rPr>
        <w:rFonts w:ascii="Courier New" w:hAnsi="Courier New" w:hint="default"/>
      </w:rPr>
    </w:lvl>
    <w:lvl w:ilvl="5" w:tplc="C2642DE8" w:tentative="1">
      <w:start w:val="1"/>
      <w:numFmt w:val="bullet"/>
      <w:lvlText w:val=""/>
      <w:lvlJc w:val="left"/>
      <w:pPr>
        <w:ind w:left="4320" w:hanging="360"/>
      </w:pPr>
      <w:rPr>
        <w:rFonts w:ascii="Wingdings" w:hAnsi="Wingdings" w:hint="default"/>
      </w:rPr>
    </w:lvl>
    <w:lvl w:ilvl="6" w:tplc="9E6E5B82" w:tentative="1">
      <w:start w:val="1"/>
      <w:numFmt w:val="bullet"/>
      <w:lvlText w:val=""/>
      <w:lvlJc w:val="left"/>
      <w:pPr>
        <w:ind w:left="5040" w:hanging="360"/>
      </w:pPr>
      <w:rPr>
        <w:rFonts w:ascii="Symbol" w:hAnsi="Symbol" w:hint="default"/>
      </w:rPr>
    </w:lvl>
    <w:lvl w:ilvl="7" w:tplc="1B3403DA" w:tentative="1">
      <w:start w:val="1"/>
      <w:numFmt w:val="bullet"/>
      <w:lvlText w:val="o"/>
      <w:lvlJc w:val="left"/>
      <w:pPr>
        <w:ind w:left="5760" w:hanging="360"/>
      </w:pPr>
      <w:rPr>
        <w:rFonts w:ascii="Courier New" w:hAnsi="Courier New" w:hint="default"/>
      </w:rPr>
    </w:lvl>
    <w:lvl w:ilvl="8" w:tplc="186C25A4" w:tentative="1">
      <w:start w:val="1"/>
      <w:numFmt w:val="bullet"/>
      <w:lvlText w:val=""/>
      <w:lvlJc w:val="left"/>
      <w:pPr>
        <w:ind w:left="6480" w:hanging="360"/>
      </w:pPr>
      <w:rPr>
        <w:rFonts w:ascii="Wingdings" w:hAnsi="Wingdings" w:hint="default"/>
      </w:rPr>
    </w:lvl>
  </w:abstractNum>
  <w:abstractNum w:abstractNumId="92" w15:restartNumberingAfterBreak="0">
    <w:nsid w:val="6A75634B"/>
    <w:multiLevelType w:val="hybridMultilevel"/>
    <w:tmpl w:val="E43C699C"/>
    <w:lvl w:ilvl="0" w:tplc="4A9CC032">
      <w:start w:val="1"/>
      <w:numFmt w:val="bullet"/>
      <w:lvlText w:val=""/>
      <w:lvlJc w:val="left"/>
      <w:pPr>
        <w:ind w:left="720" w:hanging="360"/>
      </w:pPr>
      <w:rPr>
        <w:rFonts w:ascii="Symbol" w:hAnsi="Symbol" w:hint="default"/>
      </w:rPr>
    </w:lvl>
    <w:lvl w:ilvl="1" w:tplc="E64C9AA8">
      <w:start w:val="1"/>
      <w:numFmt w:val="bullet"/>
      <w:lvlText w:val=""/>
      <w:lvlJc w:val="left"/>
      <w:pPr>
        <w:ind w:left="720" w:hanging="360"/>
      </w:pPr>
      <w:rPr>
        <w:rFonts w:ascii="Symbol" w:hAnsi="Symbol" w:hint="default"/>
      </w:rPr>
    </w:lvl>
    <w:lvl w:ilvl="2" w:tplc="CA12CA40" w:tentative="1">
      <w:start w:val="1"/>
      <w:numFmt w:val="bullet"/>
      <w:lvlText w:val=""/>
      <w:lvlJc w:val="left"/>
      <w:pPr>
        <w:ind w:left="2160" w:hanging="360"/>
      </w:pPr>
      <w:rPr>
        <w:rFonts w:ascii="Wingdings" w:hAnsi="Wingdings" w:hint="default"/>
      </w:rPr>
    </w:lvl>
    <w:lvl w:ilvl="3" w:tplc="6C48990E" w:tentative="1">
      <w:start w:val="1"/>
      <w:numFmt w:val="bullet"/>
      <w:lvlText w:val=""/>
      <w:lvlJc w:val="left"/>
      <w:pPr>
        <w:ind w:left="2880" w:hanging="360"/>
      </w:pPr>
      <w:rPr>
        <w:rFonts w:ascii="Symbol" w:hAnsi="Symbol" w:hint="default"/>
      </w:rPr>
    </w:lvl>
    <w:lvl w:ilvl="4" w:tplc="2FF8A5E0" w:tentative="1">
      <w:start w:val="1"/>
      <w:numFmt w:val="bullet"/>
      <w:lvlText w:val="o"/>
      <w:lvlJc w:val="left"/>
      <w:pPr>
        <w:ind w:left="3600" w:hanging="360"/>
      </w:pPr>
      <w:rPr>
        <w:rFonts w:ascii="Courier New" w:hAnsi="Courier New" w:hint="default"/>
      </w:rPr>
    </w:lvl>
    <w:lvl w:ilvl="5" w:tplc="30C8B1EC" w:tentative="1">
      <w:start w:val="1"/>
      <w:numFmt w:val="bullet"/>
      <w:lvlText w:val=""/>
      <w:lvlJc w:val="left"/>
      <w:pPr>
        <w:ind w:left="4320" w:hanging="360"/>
      </w:pPr>
      <w:rPr>
        <w:rFonts w:ascii="Wingdings" w:hAnsi="Wingdings" w:hint="default"/>
      </w:rPr>
    </w:lvl>
    <w:lvl w:ilvl="6" w:tplc="5A084C7C" w:tentative="1">
      <w:start w:val="1"/>
      <w:numFmt w:val="bullet"/>
      <w:lvlText w:val=""/>
      <w:lvlJc w:val="left"/>
      <w:pPr>
        <w:ind w:left="5040" w:hanging="360"/>
      </w:pPr>
      <w:rPr>
        <w:rFonts w:ascii="Symbol" w:hAnsi="Symbol" w:hint="default"/>
      </w:rPr>
    </w:lvl>
    <w:lvl w:ilvl="7" w:tplc="AB008D58" w:tentative="1">
      <w:start w:val="1"/>
      <w:numFmt w:val="bullet"/>
      <w:lvlText w:val="o"/>
      <w:lvlJc w:val="left"/>
      <w:pPr>
        <w:ind w:left="5760" w:hanging="360"/>
      </w:pPr>
      <w:rPr>
        <w:rFonts w:ascii="Courier New" w:hAnsi="Courier New" w:hint="default"/>
      </w:rPr>
    </w:lvl>
    <w:lvl w:ilvl="8" w:tplc="CB6ED4C2" w:tentative="1">
      <w:start w:val="1"/>
      <w:numFmt w:val="bullet"/>
      <w:lvlText w:val=""/>
      <w:lvlJc w:val="left"/>
      <w:pPr>
        <w:ind w:left="6480" w:hanging="360"/>
      </w:pPr>
      <w:rPr>
        <w:rFonts w:ascii="Wingdings" w:hAnsi="Wingdings" w:hint="default"/>
      </w:rPr>
    </w:lvl>
  </w:abstractNum>
  <w:abstractNum w:abstractNumId="93" w15:restartNumberingAfterBreak="0">
    <w:nsid w:val="6B99F793"/>
    <w:multiLevelType w:val="hybridMultilevel"/>
    <w:tmpl w:val="FFFFFFFF"/>
    <w:lvl w:ilvl="0" w:tplc="CDA85F6C">
      <w:start w:val="1"/>
      <w:numFmt w:val="bullet"/>
      <w:lvlText w:val=""/>
      <w:lvlJc w:val="left"/>
      <w:pPr>
        <w:ind w:left="720" w:hanging="360"/>
      </w:pPr>
      <w:rPr>
        <w:rFonts w:ascii="Symbol" w:hAnsi="Symbol" w:hint="default"/>
      </w:rPr>
    </w:lvl>
    <w:lvl w:ilvl="1" w:tplc="2FBEE134">
      <w:start w:val="1"/>
      <w:numFmt w:val="bullet"/>
      <w:lvlText w:val="o"/>
      <w:lvlJc w:val="left"/>
      <w:pPr>
        <w:ind w:left="1440" w:hanging="360"/>
      </w:pPr>
      <w:rPr>
        <w:rFonts w:ascii="Courier New" w:hAnsi="Courier New" w:hint="default"/>
      </w:rPr>
    </w:lvl>
    <w:lvl w:ilvl="2" w:tplc="3FC039B8">
      <w:start w:val="1"/>
      <w:numFmt w:val="bullet"/>
      <w:lvlText w:val=""/>
      <w:lvlJc w:val="left"/>
      <w:pPr>
        <w:ind w:left="2160" w:hanging="360"/>
      </w:pPr>
      <w:rPr>
        <w:rFonts w:ascii="Wingdings" w:hAnsi="Wingdings" w:hint="default"/>
      </w:rPr>
    </w:lvl>
    <w:lvl w:ilvl="3" w:tplc="AEE406F4">
      <w:start w:val="1"/>
      <w:numFmt w:val="bullet"/>
      <w:lvlText w:val=""/>
      <w:lvlJc w:val="left"/>
      <w:pPr>
        <w:ind w:left="2880" w:hanging="360"/>
      </w:pPr>
      <w:rPr>
        <w:rFonts w:ascii="Symbol" w:hAnsi="Symbol" w:hint="default"/>
      </w:rPr>
    </w:lvl>
    <w:lvl w:ilvl="4" w:tplc="1024A0DA">
      <w:start w:val="1"/>
      <w:numFmt w:val="bullet"/>
      <w:lvlText w:val="o"/>
      <w:lvlJc w:val="left"/>
      <w:pPr>
        <w:ind w:left="3600" w:hanging="360"/>
      </w:pPr>
      <w:rPr>
        <w:rFonts w:ascii="Courier New" w:hAnsi="Courier New" w:hint="default"/>
      </w:rPr>
    </w:lvl>
    <w:lvl w:ilvl="5" w:tplc="38240986">
      <w:start w:val="1"/>
      <w:numFmt w:val="bullet"/>
      <w:lvlText w:val=""/>
      <w:lvlJc w:val="left"/>
      <w:pPr>
        <w:ind w:left="4320" w:hanging="360"/>
      </w:pPr>
      <w:rPr>
        <w:rFonts w:ascii="Wingdings" w:hAnsi="Wingdings" w:hint="default"/>
      </w:rPr>
    </w:lvl>
    <w:lvl w:ilvl="6" w:tplc="C92AE45C">
      <w:start w:val="1"/>
      <w:numFmt w:val="bullet"/>
      <w:lvlText w:val=""/>
      <w:lvlJc w:val="left"/>
      <w:pPr>
        <w:ind w:left="5040" w:hanging="360"/>
      </w:pPr>
      <w:rPr>
        <w:rFonts w:ascii="Symbol" w:hAnsi="Symbol" w:hint="default"/>
      </w:rPr>
    </w:lvl>
    <w:lvl w:ilvl="7" w:tplc="1B74A612">
      <w:start w:val="1"/>
      <w:numFmt w:val="bullet"/>
      <w:lvlText w:val="o"/>
      <w:lvlJc w:val="left"/>
      <w:pPr>
        <w:ind w:left="5760" w:hanging="360"/>
      </w:pPr>
      <w:rPr>
        <w:rFonts w:ascii="Courier New" w:hAnsi="Courier New" w:hint="default"/>
      </w:rPr>
    </w:lvl>
    <w:lvl w:ilvl="8" w:tplc="B052B690">
      <w:start w:val="1"/>
      <w:numFmt w:val="bullet"/>
      <w:lvlText w:val=""/>
      <w:lvlJc w:val="left"/>
      <w:pPr>
        <w:ind w:left="6480" w:hanging="360"/>
      </w:pPr>
      <w:rPr>
        <w:rFonts w:ascii="Wingdings" w:hAnsi="Wingdings" w:hint="default"/>
      </w:rPr>
    </w:lvl>
  </w:abstractNum>
  <w:abstractNum w:abstractNumId="94" w15:restartNumberingAfterBreak="0">
    <w:nsid w:val="6E0F7EC8"/>
    <w:multiLevelType w:val="hybridMultilevel"/>
    <w:tmpl w:val="71C4033C"/>
    <w:lvl w:ilvl="0" w:tplc="16ECBC70">
      <w:start w:val="1"/>
      <w:numFmt w:val="bullet"/>
      <w:lvlText w:val=""/>
      <w:lvlJc w:val="left"/>
      <w:pPr>
        <w:ind w:left="720" w:hanging="360"/>
      </w:pPr>
      <w:rPr>
        <w:rFonts w:ascii="Symbol" w:hAnsi="Symbol" w:hint="default"/>
      </w:rPr>
    </w:lvl>
    <w:lvl w:ilvl="1" w:tplc="A924743C">
      <w:start w:val="1"/>
      <w:numFmt w:val="bullet"/>
      <w:lvlText w:val=""/>
      <w:lvlJc w:val="left"/>
      <w:pPr>
        <w:ind w:left="720" w:hanging="360"/>
      </w:pPr>
      <w:rPr>
        <w:rFonts w:ascii="Symbol" w:hAnsi="Symbol" w:hint="default"/>
      </w:rPr>
    </w:lvl>
    <w:lvl w:ilvl="2" w:tplc="B0A0998A" w:tentative="1">
      <w:start w:val="1"/>
      <w:numFmt w:val="bullet"/>
      <w:lvlText w:val=""/>
      <w:lvlJc w:val="left"/>
      <w:pPr>
        <w:ind w:left="2160" w:hanging="360"/>
      </w:pPr>
      <w:rPr>
        <w:rFonts w:ascii="Wingdings" w:hAnsi="Wingdings" w:hint="default"/>
      </w:rPr>
    </w:lvl>
    <w:lvl w:ilvl="3" w:tplc="ECB0A922" w:tentative="1">
      <w:start w:val="1"/>
      <w:numFmt w:val="bullet"/>
      <w:lvlText w:val=""/>
      <w:lvlJc w:val="left"/>
      <w:pPr>
        <w:ind w:left="2880" w:hanging="360"/>
      </w:pPr>
      <w:rPr>
        <w:rFonts w:ascii="Symbol" w:hAnsi="Symbol" w:hint="default"/>
      </w:rPr>
    </w:lvl>
    <w:lvl w:ilvl="4" w:tplc="1E74C602" w:tentative="1">
      <w:start w:val="1"/>
      <w:numFmt w:val="bullet"/>
      <w:lvlText w:val="o"/>
      <w:lvlJc w:val="left"/>
      <w:pPr>
        <w:ind w:left="3600" w:hanging="360"/>
      </w:pPr>
      <w:rPr>
        <w:rFonts w:ascii="Courier New" w:hAnsi="Courier New" w:hint="default"/>
      </w:rPr>
    </w:lvl>
    <w:lvl w:ilvl="5" w:tplc="F858D9D8" w:tentative="1">
      <w:start w:val="1"/>
      <w:numFmt w:val="bullet"/>
      <w:lvlText w:val=""/>
      <w:lvlJc w:val="left"/>
      <w:pPr>
        <w:ind w:left="4320" w:hanging="360"/>
      </w:pPr>
      <w:rPr>
        <w:rFonts w:ascii="Wingdings" w:hAnsi="Wingdings" w:hint="default"/>
      </w:rPr>
    </w:lvl>
    <w:lvl w:ilvl="6" w:tplc="C45CB448" w:tentative="1">
      <w:start w:val="1"/>
      <w:numFmt w:val="bullet"/>
      <w:lvlText w:val=""/>
      <w:lvlJc w:val="left"/>
      <w:pPr>
        <w:ind w:left="5040" w:hanging="360"/>
      </w:pPr>
      <w:rPr>
        <w:rFonts w:ascii="Symbol" w:hAnsi="Symbol" w:hint="default"/>
      </w:rPr>
    </w:lvl>
    <w:lvl w:ilvl="7" w:tplc="D1949F7A" w:tentative="1">
      <w:start w:val="1"/>
      <w:numFmt w:val="bullet"/>
      <w:lvlText w:val="o"/>
      <w:lvlJc w:val="left"/>
      <w:pPr>
        <w:ind w:left="5760" w:hanging="360"/>
      </w:pPr>
      <w:rPr>
        <w:rFonts w:ascii="Courier New" w:hAnsi="Courier New" w:hint="default"/>
      </w:rPr>
    </w:lvl>
    <w:lvl w:ilvl="8" w:tplc="BD76094C" w:tentative="1">
      <w:start w:val="1"/>
      <w:numFmt w:val="bullet"/>
      <w:lvlText w:val=""/>
      <w:lvlJc w:val="left"/>
      <w:pPr>
        <w:ind w:left="6480" w:hanging="360"/>
      </w:pPr>
      <w:rPr>
        <w:rFonts w:ascii="Wingdings" w:hAnsi="Wingdings" w:hint="default"/>
      </w:rPr>
    </w:lvl>
  </w:abstractNum>
  <w:abstractNum w:abstractNumId="95" w15:restartNumberingAfterBreak="0">
    <w:nsid w:val="6E3846A0"/>
    <w:multiLevelType w:val="hybridMultilevel"/>
    <w:tmpl w:val="FFFFFFFF"/>
    <w:lvl w:ilvl="0" w:tplc="5B80D5D8">
      <w:start w:val="1"/>
      <w:numFmt w:val="bullet"/>
      <w:lvlText w:val=""/>
      <w:lvlJc w:val="left"/>
      <w:pPr>
        <w:ind w:left="720" w:hanging="360"/>
      </w:pPr>
      <w:rPr>
        <w:rFonts w:ascii="Symbol" w:hAnsi="Symbol" w:hint="default"/>
      </w:rPr>
    </w:lvl>
    <w:lvl w:ilvl="1" w:tplc="41DCF1CE">
      <w:start w:val="1"/>
      <w:numFmt w:val="bullet"/>
      <w:lvlText w:val="o"/>
      <w:lvlJc w:val="left"/>
      <w:pPr>
        <w:ind w:left="1440" w:hanging="360"/>
      </w:pPr>
      <w:rPr>
        <w:rFonts w:ascii="Courier New" w:hAnsi="Courier New" w:hint="default"/>
      </w:rPr>
    </w:lvl>
    <w:lvl w:ilvl="2" w:tplc="F050D6EC">
      <w:start w:val="1"/>
      <w:numFmt w:val="bullet"/>
      <w:lvlText w:val=""/>
      <w:lvlJc w:val="left"/>
      <w:pPr>
        <w:ind w:left="2160" w:hanging="360"/>
      </w:pPr>
      <w:rPr>
        <w:rFonts w:ascii="Wingdings" w:hAnsi="Wingdings" w:hint="default"/>
      </w:rPr>
    </w:lvl>
    <w:lvl w:ilvl="3" w:tplc="9AAAE710">
      <w:start w:val="1"/>
      <w:numFmt w:val="bullet"/>
      <w:lvlText w:val=""/>
      <w:lvlJc w:val="left"/>
      <w:pPr>
        <w:ind w:left="2880" w:hanging="360"/>
      </w:pPr>
      <w:rPr>
        <w:rFonts w:ascii="Symbol" w:hAnsi="Symbol" w:hint="default"/>
      </w:rPr>
    </w:lvl>
    <w:lvl w:ilvl="4" w:tplc="1326FC4A">
      <w:start w:val="1"/>
      <w:numFmt w:val="bullet"/>
      <w:lvlText w:val="o"/>
      <w:lvlJc w:val="left"/>
      <w:pPr>
        <w:ind w:left="3600" w:hanging="360"/>
      </w:pPr>
      <w:rPr>
        <w:rFonts w:ascii="Courier New" w:hAnsi="Courier New" w:hint="default"/>
      </w:rPr>
    </w:lvl>
    <w:lvl w:ilvl="5" w:tplc="53D80B86">
      <w:start w:val="1"/>
      <w:numFmt w:val="bullet"/>
      <w:lvlText w:val=""/>
      <w:lvlJc w:val="left"/>
      <w:pPr>
        <w:ind w:left="4320" w:hanging="360"/>
      </w:pPr>
      <w:rPr>
        <w:rFonts w:ascii="Wingdings" w:hAnsi="Wingdings" w:hint="default"/>
      </w:rPr>
    </w:lvl>
    <w:lvl w:ilvl="6" w:tplc="91B2E8AC">
      <w:start w:val="1"/>
      <w:numFmt w:val="bullet"/>
      <w:lvlText w:val=""/>
      <w:lvlJc w:val="left"/>
      <w:pPr>
        <w:ind w:left="5040" w:hanging="360"/>
      </w:pPr>
      <w:rPr>
        <w:rFonts w:ascii="Symbol" w:hAnsi="Symbol" w:hint="default"/>
      </w:rPr>
    </w:lvl>
    <w:lvl w:ilvl="7" w:tplc="B3E4B71E">
      <w:start w:val="1"/>
      <w:numFmt w:val="bullet"/>
      <w:lvlText w:val="o"/>
      <w:lvlJc w:val="left"/>
      <w:pPr>
        <w:ind w:left="5760" w:hanging="360"/>
      </w:pPr>
      <w:rPr>
        <w:rFonts w:ascii="Courier New" w:hAnsi="Courier New" w:hint="default"/>
      </w:rPr>
    </w:lvl>
    <w:lvl w:ilvl="8" w:tplc="78F83440">
      <w:start w:val="1"/>
      <w:numFmt w:val="bullet"/>
      <w:lvlText w:val=""/>
      <w:lvlJc w:val="left"/>
      <w:pPr>
        <w:ind w:left="6480" w:hanging="360"/>
      </w:pPr>
      <w:rPr>
        <w:rFonts w:ascii="Wingdings" w:hAnsi="Wingdings" w:hint="default"/>
      </w:rPr>
    </w:lvl>
  </w:abstractNum>
  <w:abstractNum w:abstractNumId="96" w15:restartNumberingAfterBreak="0">
    <w:nsid w:val="71DE8C49"/>
    <w:multiLevelType w:val="hybridMultilevel"/>
    <w:tmpl w:val="FFFFFFFF"/>
    <w:lvl w:ilvl="0" w:tplc="709A230E">
      <w:start w:val="1"/>
      <w:numFmt w:val="bullet"/>
      <w:lvlText w:val=""/>
      <w:lvlJc w:val="left"/>
      <w:pPr>
        <w:ind w:left="720" w:hanging="360"/>
      </w:pPr>
      <w:rPr>
        <w:rFonts w:ascii="Symbol" w:hAnsi="Symbol" w:hint="default"/>
      </w:rPr>
    </w:lvl>
    <w:lvl w:ilvl="1" w:tplc="4934C4F2">
      <w:start w:val="1"/>
      <w:numFmt w:val="bullet"/>
      <w:lvlText w:val="o"/>
      <w:lvlJc w:val="left"/>
      <w:pPr>
        <w:ind w:left="1440" w:hanging="360"/>
      </w:pPr>
      <w:rPr>
        <w:rFonts w:ascii="Courier New" w:hAnsi="Courier New" w:hint="default"/>
      </w:rPr>
    </w:lvl>
    <w:lvl w:ilvl="2" w:tplc="3306E0B0">
      <w:start w:val="1"/>
      <w:numFmt w:val="bullet"/>
      <w:lvlText w:val=""/>
      <w:lvlJc w:val="left"/>
      <w:pPr>
        <w:ind w:left="2160" w:hanging="360"/>
      </w:pPr>
      <w:rPr>
        <w:rFonts w:ascii="Wingdings" w:hAnsi="Wingdings" w:hint="default"/>
      </w:rPr>
    </w:lvl>
    <w:lvl w:ilvl="3" w:tplc="4588CEF8">
      <w:start w:val="1"/>
      <w:numFmt w:val="bullet"/>
      <w:lvlText w:val=""/>
      <w:lvlJc w:val="left"/>
      <w:pPr>
        <w:ind w:left="2880" w:hanging="360"/>
      </w:pPr>
      <w:rPr>
        <w:rFonts w:ascii="Symbol" w:hAnsi="Symbol" w:hint="default"/>
      </w:rPr>
    </w:lvl>
    <w:lvl w:ilvl="4" w:tplc="9F5CF614">
      <w:start w:val="1"/>
      <w:numFmt w:val="bullet"/>
      <w:lvlText w:val="o"/>
      <w:lvlJc w:val="left"/>
      <w:pPr>
        <w:ind w:left="3600" w:hanging="360"/>
      </w:pPr>
      <w:rPr>
        <w:rFonts w:ascii="Courier New" w:hAnsi="Courier New" w:hint="default"/>
      </w:rPr>
    </w:lvl>
    <w:lvl w:ilvl="5" w:tplc="295AC954">
      <w:start w:val="1"/>
      <w:numFmt w:val="bullet"/>
      <w:lvlText w:val=""/>
      <w:lvlJc w:val="left"/>
      <w:pPr>
        <w:ind w:left="4320" w:hanging="360"/>
      </w:pPr>
      <w:rPr>
        <w:rFonts w:ascii="Wingdings" w:hAnsi="Wingdings" w:hint="default"/>
      </w:rPr>
    </w:lvl>
    <w:lvl w:ilvl="6" w:tplc="5538BC0A">
      <w:start w:val="1"/>
      <w:numFmt w:val="bullet"/>
      <w:lvlText w:val=""/>
      <w:lvlJc w:val="left"/>
      <w:pPr>
        <w:ind w:left="5040" w:hanging="360"/>
      </w:pPr>
      <w:rPr>
        <w:rFonts w:ascii="Symbol" w:hAnsi="Symbol" w:hint="default"/>
      </w:rPr>
    </w:lvl>
    <w:lvl w:ilvl="7" w:tplc="6CA67346">
      <w:start w:val="1"/>
      <w:numFmt w:val="bullet"/>
      <w:lvlText w:val="o"/>
      <w:lvlJc w:val="left"/>
      <w:pPr>
        <w:ind w:left="5760" w:hanging="360"/>
      </w:pPr>
      <w:rPr>
        <w:rFonts w:ascii="Courier New" w:hAnsi="Courier New" w:hint="default"/>
      </w:rPr>
    </w:lvl>
    <w:lvl w:ilvl="8" w:tplc="C7709FBE">
      <w:start w:val="1"/>
      <w:numFmt w:val="bullet"/>
      <w:lvlText w:val=""/>
      <w:lvlJc w:val="left"/>
      <w:pPr>
        <w:ind w:left="6480" w:hanging="360"/>
      </w:pPr>
      <w:rPr>
        <w:rFonts w:ascii="Wingdings" w:hAnsi="Wingdings" w:hint="default"/>
      </w:rPr>
    </w:lvl>
  </w:abstractNum>
  <w:abstractNum w:abstractNumId="97" w15:restartNumberingAfterBreak="0">
    <w:nsid w:val="71DF55F5"/>
    <w:multiLevelType w:val="hybridMultilevel"/>
    <w:tmpl w:val="D89444D6"/>
    <w:lvl w:ilvl="0" w:tplc="4AA8850C">
      <w:start w:val="1"/>
      <w:numFmt w:val="bullet"/>
      <w:lvlText w:val=""/>
      <w:lvlJc w:val="left"/>
      <w:pPr>
        <w:ind w:left="720" w:hanging="360"/>
      </w:pPr>
      <w:rPr>
        <w:rFonts w:ascii="Symbol" w:hAnsi="Symbol" w:hint="default"/>
      </w:rPr>
    </w:lvl>
    <w:lvl w:ilvl="1" w:tplc="A692BB7C" w:tentative="1">
      <w:start w:val="1"/>
      <w:numFmt w:val="bullet"/>
      <w:lvlText w:val="o"/>
      <w:lvlJc w:val="left"/>
      <w:pPr>
        <w:ind w:left="1440" w:hanging="360"/>
      </w:pPr>
      <w:rPr>
        <w:rFonts w:ascii="Courier New" w:hAnsi="Courier New" w:hint="default"/>
      </w:rPr>
    </w:lvl>
    <w:lvl w:ilvl="2" w:tplc="FFBEDFD0" w:tentative="1">
      <w:start w:val="1"/>
      <w:numFmt w:val="bullet"/>
      <w:lvlText w:val=""/>
      <w:lvlJc w:val="left"/>
      <w:pPr>
        <w:ind w:left="2160" w:hanging="360"/>
      </w:pPr>
      <w:rPr>
        <w:rFonts w:ascii="Wingdings" w:hAnsi="Wingdings" w:hint="default"/>
      </w:rPr>
    </w:lvl>
    <w:lvl w:ilvl="3" w:tplc="CEDAF674" w:tentative="1">
      <w:start w:val="1"/>
      <w:numFmt w:val="bullet"/>
      <w:lvlText w:val=""/>
      <w:lvlJc w:val="left"/>
      <w:pPr>
        <w:ind w:left="2880" w:hanging="360"/>
      </w:pPr>
      <w:rPr>
        <w:rFonts w:ascii="Symbol" w:hAnsi="Symbol" w:hint="default"/>
      </w:rPr>
    </w:lvl>
    <w:lvl w:ilvl="4" w:tplc="5360FF00" w:tentative="1">
      <w:start w:val="1"/>
      <w:numFmt w:val="bullet"/>
      <w:lvlText w:val="o"/>
      <w:lvlJc w:val="left"/>
      <w:pPr>
        <w:ind w:left="3600" w:hanging="360"/>
      </w:pPr>
      <w:rPr>
        <w:rFonts w:ascii="Courier New" w:hAnsi="Courier New" w:hint="default"/>
      </w:rPr>
    </w:lvl>
    <w:lvl w:ilvl="5" w:tplc="4AA281D4" w:tentative="1">
      <w:start w:val="1"/>
      <w:numFmt w:val="bullet"/>
      <w:lvlText w:val=""/>
      <w:lvlJc w:val="left"/>
      <w:pPr>
        <w:ind w:left="4320" w:hanging="360"/>
      </w:pPr>
      <w:rPr>
        <w:rFonts w:ascii="Wingdings" w:hAnsi="Wingdings" w:hint="default"/>
      </w:rPr>
    </w:lvl>
    <w:lvl w:ilvl="6" w:tplc="3B12A7B4" w:tentative="1">
      <w:start w:val="1"/>
      <w:numFmt w:val="bullet"/>
      <w:lvlText w:val=""/>
      <w:lvlJc w:val="left"/>
      <w:pPr>
        <w:ind w:left="5040" w:hanging="360"/>
      </w:pPr>
      <w:rPr>
        <w:rFonts w:ascii="Symbol" w:hAnsi="Symbol" w:hint="default"/>
      </w:rPr>
    </w:lvl>
    <w:lvl w:ilvl="7" w:tplc="4C0A6966" w:tentative="1">
      <w:start w:val="1"/>
      <w:numFmt w:val="bullet"/>
      <w:lvlText w:val="o"/>
      <w:lvlJc w:val="left"/>
      <w:pPr>
        <w:ind w:left="5760" w:hanging="360"/>
      </w:pPr>
      <w:rPr>
        <w:rFonts w:ascii="Courier New" w:hAnsi="Courier New" w:hint="default"/>
      </w:rPr>
    </w:lvl>
    <w:lvl w:ilvl="8" w:tplc="0AEC49E0" w:tentative="1">
      <w:start w:val="1"/>
      <w:numFmt w:val="bullet"/>
      <w:lvlText w:val=""/>
      <w:lvlJc w:val="left"/>
      <w:pPr>
        <w:ind w:left="6480" w:hanging="360"/>
      </w:pPr>
      <w:rPr>
        <w:rFonts w:ascii="Wingdings" w:hAnsi="Wingdings" w:hint="default"/>
      </w:rPr>
    </w:lvl>
  </w:abstractNum>
  <w:abstractNum w:abstractNumId="98" w15:restartNumberingAfterBreak="0">
    <w:nsid w:val="721D0665"/>
    <w:multiLevelType w:val="hybridMultilevel"/>
    <w:tmpl w:val="FFFFFFFF"/>
    <w:lvl w:ilvl="0" w:tplc="9FD058E8">
      <w:start w:val="1"/>
      <w:numFmt w:val="bullet"/>
      <w:lvlText w:val=""/>
      <w:lvlJc w:val="left"/>
      <w:pPr>
        <w:ind w:left="720" w:hanging="360"/>
      </w:pPr>
      <w:rPr>
        <w:rFonts w:ascii="Symbol" w:hAnsi="Symbol" w:hint="default"/>
      </w:rPr>
    </w:lvl>
    <w:lvl w:ilvl="1" w:tplc="4F7014AA">
      <w:start w:val="1"/>
      <w:numFmt w:val="bullet"/>
      <w:lvlText w:val="o"/>
      <w:lvlJc w:val="left"/>
      <w:pPr>
        <w:ind w:left="1440" w:hanging="360"/>
      </w:pPr>
      <w:rPr>
        <w:rFonts w:ascii="Courier New" w:hAnsi="Courier New" w:hint="default"/>
      </w:rPr>
    </w:lvl>
    <w:lvl w:ilvl="2" w:tplc="01EE5862">
      <w:start w:val="1"/>
      <w:numFmt w:val="bullet"/>
      <w:lvlText w:val=""/>
      <w:lvlJc w:val="left"/>
      <w:pPr>
        <w:ind w:left="2160" w:hanging="360"/>
      </w:pPr>
      <w:rPr>
        <w:rFonts w:ascii="Wingdings" w:hAnsi="Wingdings" w:hint="default"/>
      </w:rPr>
    </w:lvl>
    <w:lvl w:ilvl="3" w:tplc="F9D88736">
      <w:start w:val="1"/>
      <w:numFmt w:val="bullet"/>
      <w:lvlText w:val=""/>
      <w:lvlJc w:val="left"/>
      <w:pPr>
        <w:ind w:left="2880" w:hanging="360"/>
      </w:pPr>
      <w:rPr>
        <w:rFonts w:ascii="Symbol" w:hAnsi="Symbol" w:hint="default"/>
      </w:rPr>
    </w:lvl>
    <w:lvl w:ilvl="4" w:tplc="C5BEC7A4">
      <w:start w:val="1"/>
      <w:numFmt w:val="bullet"/>
      <w:lvlText w:val="o"/>
      <w:lvlJc w:val="left"/>
      <w:pPr>
        <w:ind w:left="3600" w:hanging="360"/>
      </w:pPr>
      <w:rPr>
        <w:rFonts w:ascii="Courier New" w:hAnsi="Courier New" w:hint="default"/>
      </w:rPr>
    </w:lvl>
    <w:lvl w:ilvl="5" w:tplc="65340370">
      <w:start w:val="1"/>
      <w:numFmt w:val="bullet"/>
      <w:lvlText w:val=""/>
      <w:lvlJc w:val="left"/>
      <w:pPr>
        <w:ind w:left="4320" w:hanging="360"/>
      </w:pPr>
      <w:rPr>
        <w:rFonts w:ascii="Wingdings" w:hAnsi="Wingdings" w:hint="default"/>
      </w:rPr>
    </w:lvl>
    <w:lvl w:ilvl="6" w:tplc="3814B10E">
      <w:start w:val="1"/>
      <w:numFmt w:val="bullet"/>
      <w:lvlText w:val=""/>
      <w:lvlJc w:val="left"/>
      <w:pPr>
        <w:ind w:left="5040" w:hanging="360"/>
      </w:pPr>
      <w:rPr>
        <w:rFonts w:ascii="Symbol" w:hAnsi="Symbol" w:hint="default"/>
      </w:rPr>
    </w:lvl>
    <w:lvl w:ilvl="7" w:tplc="1C0AFCF6">
      <w:start w:val="1"/>
      <w:numFmt w:val="bullet"/>
      <w:lvlText w:val="o"/>
      <w:lvlJc w:val="left"/>
      <w:pPr>
        <w:ind w:left="5760" w:hanging="360"/>
      </w:pPr>
      <w:rPr>
        <w:rFonts w:ascii="Courier New" w:hAnsi="Courier New" w:hint="default"/>
      </w:rPr>
    </w:lvl>
    <w:lvl w:ilvl="8" w:tplc="22CE8714">
      <w:start w:val="1"/>
      <w:numFmt w:val="bullet"/>
      <w:lvlText w:val=""/>
      <w:lvlJc w:val="left"/>
      <w:pPr>
        <w:ind w:left="6480" w:hanging="360"/>
      </w:pPr>
      <w:rPr>
        <w:rFonts w:ascii="Wingdings" w:hAnsi="Wingdings" w:hint="default"/>
      </w:rPr>
    </w:lvl>
  </w:abstractNum>
  <w:abstractNum w:abstractNumId="99" w15:restartNumberingAfterBreak="0">
    <w:nsid w:val="7388FE28"/>
    <w:multiLevelType w:val="hybridMultilevel"/>
    <w:tmpl w:val="FFFFFFFF"/>
    <w:lvl w:ilvl="0" w:tplc="AB2AD89C">
      <w:start w:val="1"/>
      <w:numFmt w:val="bullet"/>
      <w:lvlText w:val=""/>
      <w:lvlJc w:val="left"/>
      <w:pPr>
        <w:ind w:left="720" w:hanging="360"/>
      </w:pPr>
      <w:rPr>
        <w:rFonts w:ascii="Symbol" w:hAnsi="Symbol" w:hint="default"/>
      </w:rPr>
    </w:lvl>
    <w:lvl w:ilvl="1" w:tplc="76D6677A">
      <w:start w:val="1"/>
      <w:numFmt w:val="bullet"/>
      <w:lvlText w:val="o"/>
      <w:lvlJc w:val="left"/>
      <w:pPr>
        <w:ind w:left="1440" w:hanging="360"/>
      </w:pPr>
      <w:rPr>
        <w:rFonts w:ascii="Courier New" w:hAnsi="Courier New" w:hint="default"/>
      </w:rPr>
    </w:lvl>
    <w:lvl w:ilvl="2" w:tplc="499A1138">
      <w:start w:val="1"/>
      <w:numFmt w:val="bullet"/>
      <w:lvlText w:val=""/>
      <w:lvlJc w:val="left"/>
      <w:pPr>
        <w:ind w:left="2160" w:hanging="360"/>
      </w:pPr>
      <w:rPr>
        <w:rFonts w:ascii="Wingdings" w:hAnsi="Wingdings" w:hint="default"/>
      </w:rPr>
    </w:lvl>
    <w:lvl w:ilvl="3" w:tplc="EF66DAFC">
      <w:start w:val="1"/>
      <w:numFmt w:val="bullet"/>
      <w:lvlText w:val=""/>
      <w:lvlJc w:val="left"/>
      <w:pPr>
        <w:ind w:left="2880" w:hanging="360"/>
      </w:pPr>
      <w:rPr>
        <w:rFonts w:ascii="Symbol" w:hAnsi="Symbol" w:hint="default"/>
      </w:rPr>
    </w:lvl>
    <w:lvl w:ilvl="4" w:tplc="ABBCFFF4">
      <w:start w:val="1"/>
      <w:numFmt w:val="bullet"/>
      <w:lvlText w:val="o"/>
      <w:lvlJc w:val="left"/>
      <w:pPr>
        <w:ind w:left="3600" w:hanging="360"/>
      </w:pPr>
      <w:rPr>
        <w:rFonts w:ascii="Courier New" w:hAnsi="Courier New" w:hint="default"/>
      </w:rPr>
    </w:lvl>
    <w:lvl w:ilvl="5" w:tplc="E26858FA">
      <w:start w:val="1"/>
      <w:numFmt w:val="bullet"/>
      <w:lvlText w:val=""/>
      <w:lvlJc w:val="left"/>
      <w:pPr>
        <w:ind w:left="4320" w:hanging="360"/>
      </w:pPr>
      <w:rPr>
        <w:rFonts w:ascii="Wingdings" w:hAnsi="Wingdings" w:hint="default"/>
      </w:rPr>
    </w:lvl>
    <w:lvl w:ilvl="6" w:tplc="D6E83518">
      <w:start w:val="1"/>
      <w:numFmt w:val="bullet"/>
      <w:lvlText w:val=""/>
      <w:lvlJc w:val="left"/>
      <w:pPr>
        <w:ind w:left="5040" w:hanging="360"/>
      </w:pPr>
      <w:rPr>
        <w:rFonts w:ascii="Symbol" w:hAnsi="Symbol" w:hint="default"/>
      </w:rPr>
    </w:lvl>
    <w:lvl w:ilvl="7" w:tplc="540CB796">
      <w:start w:val="1"/>
      <w:numFmt w:val="bullet"/>
      <w:lvlText w:val="o"/>
      <w:lvlJc w:val="left"/>
      <w:pPr>
        <w:ind w:left="5760" w:hanging="360"/>
      </w:pPr>
      <w:rPr>
        <w:rFonts w:ascii="Courier New" w:hAnsi="Courier New" w:hint="default"/>
      </w:rPr>
    </w:lvl>
    <w:lvl w:ilvl="8" w:tplc="6FEAF1BE">
      <w:start w:val="1"/>
      <w:numFmt w:val="bullet"/>
      <w:lvlText w:val=""/>
      <w:lvlJc w:val="left"/>
      <w:pPr>
        <w:ind w:left="6480" w:hanging="360"/>
      </w:pPr>
      <w:rPr>
        <w:rFonts w:ascii="Wingdings" w:hAnsi="Wingdings" w:hint="default"/>
      </w:rPr>
    </w:lvl>
  </w:abstractNum>
  <w:abstractNum w:abstractNumId="100" w15:restartNumberingAfterBreak="0">
    <w:nsid w:val="7398DC2D"/>
    <w:multiLevelType w:val="hybridMultilevel"/>
    <w:tmpl w:val="FFFFFFFF"/>
    <w:lvl w:ilvl="0" w:tplc="6F6A9C02">
      <w:start w:val="1"/>
      <w:numFmt w:val="bullet"/>
      <w:lvlText w:val=""/>
      <w:lvlJc w:val="left"/>
      <w:pPr>
        <w:ind w:left="720" w:hanging="360"/>
      </w:pPr>
      <w:rPr>
        <w:rFonts w:ascii="Symbol" w:hAnsi="Symbol" w:hint="default"/>
      </w:rPr>
    </w:lvl>
    <w:lvl w:ilvl="1" w:tplc="6A30220A">
      <w:start w:val="1"/>
      <w:numFmt w:val="bullet"/>
      <w:lvlText w:val="o"/>
      <w:lvlJc w:val="left"/>
      <w:pPr>
        <w:ind w:left="1440" w:hanging="360"/>
      </w:pPr>
      <w:rPr>
        <w:rFonts w:ascii="Courier New" w:hAnsi="Courier New" w:hint="default"/>
      </w:rPr>
    </w:lvl>
    <w:lvl w:ilvl="2" w:tplc="514892DC">
      <w:start w:val="1"/>
      <w:numFmt w:val="bullet"/>
      <w:lvlText w:val=""/>
      <w:lvlJc w:val="left"/>
      <w:pPr>
        <w:ind w:left="2160" w:hanging="360"/>
      </w:pPr>
      <w:rPr>
        <w:rFonts w:ascii="Wingdings" w:hAnsi="Wingdings" w:hint="default"/>
      </w:rPr>
    </w:lvl>
    <w:lvl w:ilvl="3" w:tplc="87E60D16">
      <w:start w:val="1"/>
      <w:numFmt w:val="bullet"/>
      <w:lvlText w:val=""/>
      <w:lvlJc w:val="left"/>
      <w:pPr>
        <w:ind w:left="2880" w:hanging="360"/>
      </w:pPr>
      <w:rPr>
        <w:rFonts w:ascii="Symbol" w:hAnsi="Symbol" w:hint="default"/>
      </w:rPr>
    </w:lvl>
    <w:lvl w:ilvl="4" w:tplc="4F3AC68C">
      <w:start w:val="1"/>
      <w:numFmt w:val="bullet"/>
      <w:lvlText w:val="o"/>
      <w:lvlJc w:val="left"/>
      <w:pPr>
        <w:ind w:left="3600" w:hanging="360"/>
      </w:pPr>
      <w:rPr>
        <w:rFonts w:ascii="Courier New" w:hAnsi="Courier New" w:hint="default"/>
      </w:rPr>
    </w:lvl>
    <w:lvl w:ilvl="5" w:tplc="99ACED90">
      <w:start w:val="1"/>
      <w:numFmt w:val="bullet"/>
      <w:lvlText w:val=""/>
      <w:lvlJc w:val="left"/>
      <w:pPr>
        <w:ind w:left="4320" w:hanging="360"/>
      </w:pPr>
      <w:rPr>
        <w:rFonts w:ascii="Wingdings" w:hAnsi="Wingdings" w:hint="default"/>
      </w:rPr>
    </w:lvl>
    <w:lvl w:ilvl="6" w:tplc="2D160642">
      <w:start w:val="1"/>
      <w:numFmt w:val="bullet"/>
      <w:lvlText w:val=""/>
      <w:lvlJc w:val="left"/>
      <w:pPr>
        <w:ind w:left="5040" w:hanging="360"/>
      </w:pPr>
      <w:rPr>
        <w:rFonts w:ascii="Symbol" w:hAnsi="Symbol" w:hint="default"/>
      </w:rPr>
    </w:lvl>
    <w:lvl w:ilvl="7" w:tplc="8BA852CA">
      <w:start w:val="1"/>
      <w:numFmt w:val="bullet"/>
      <w:lvlText w:val="o"/>
      <w:lvlJc w:val="left"/>
      <w:pPr>
        <w:ind w:left="5760" w:hanging="360"/>
      </w:pPr>
      <w:rPr>
        <w:rFonts w:ascii="Courier New" w:hAnsi="Courier New" w:hint="default"/>
      </w:rPr>
    </w:lvl>
    <w:lvl w:ilvl="8" w:tplc="5FE2BE0C">
      <w:start w:val="1"/>
      <w:numFmt w:val="bullet"/>
      <w:lvlText w:val=""/>
      <w:lvlJc w:val="left"/>
      <w:pPr>
        <w:ind w:left="6480" w:hanging="360"/>
      </w:pPr>
      <w:rPr>
        <w:rFonts w:ascii="Wingdings" w:hAnsi="Wingdings" w:hint="default"/>
      </w:rPr>
    </w:lvl>
  </w:abstractNum>
  <w:abstractNum w:abstractNumId="101" w15:restartNumberingAfterBreak="0">
    <w:nsid w:val="749E3429"/>
    <w:multiLevelType w:val="hybridMultilevel"/>
    <w:tmpl w:val="3A82D768"/>
    <w:lvl w:ilvl="0" w:tplc="E2EAB272">
      <w:start w:val="1"/>
      <w:numFmt w:val="bullet"/>
      <w:lvlText w:val=""/>
      <w:lvlJc w:val="left"/>
      <w:pPr>
        <w:ind w:left="720" w:hanging="360"/>
      </w:pPr>
      <w:rPr>
        <w:rFonts w:ascii="Symbol" w:hAnsi="Symbol" w:hint="default"/>
      </w:rPr>
    </w:lvl>
    <w:lvl w:ilvl="1" w:tplc="453EC9CE">
      <w:start w:val="1"/>
      <w:numFmt w:val="bullet"/>
      <w:lvlText w:val=""/>
      <w:lvlJc w:val="left"/>
      <w:pPr>
        <w:ind w:left="720" w:hanging="360"/>
      </w:pPr>
      <w:rPr>
        <w:rFonts w:ascii="Symbol" w:hAnsi="Symbol" w:hint="default"/>
      </w:rPr>
    </w:lvl>
    <w:lvl w:ilvl="2" w:tplc="7EF4DFD4" w:tentative="1">
      <w:start w:val="1"/>
      <w:numFmt w:val="bullet"/>
      <w:lvlText w:val=""/>
      <w:lvlJc w:val="left"/>
      <w:pPr>
        <w:ind w:left="2160" w:hanging="360"/>
      </w:pPr>
      <w:rPr>
        <w:rFonts w:ascii="Wingdings" w:hAnsi="Wingdings" w:hint="default"/>
      </w:rPr>
    </w:lvl>
    <w:lvl w:ilvl="3" w:tplc="545E107E" w:tentative="1">
      <w:start w:val="1"/>
      <w:numFmt w:val="bullet"/>
      <w:lvlText w:val=""/>
      <w:lvlJc w:val="left"/>
      <w:pPr>
        <w:ind w:left="2880" w:hanging="360"/>
      </w:pPr>
      <w:rPr>
        <w:rFonts w:ascii="Symbol" w:hAnsi="Symbol" w:hint="default"/>
      </w:rPr>
    </w:lvl>
    <w:lvl w:ilvl="4" w:tplc="08D66A4A" w:tentative="1">
      <w:start w:val="1"/>
      <w:numFmt w:val="bullet"/>
      <w:lvlText w:val="o"/>
      <w:lvlJc w:val="left"/>
      <w:pPr>
        <w:ind w:left="3600" w:hanging="360"/>
      </w:pPr>
      <w:rPr>
        <w:rFonts w:ascii="Courier New" w:hAnsi="Courier New" w:hint="default"/>
      </w:rPr>
    </w:lvl>
    <w:lvl w:ilvl="5" w:tplc="0498A9C6" w:tentative="1">
      <w:start w:val="1"/>
      <w:numFmt w:val="bullet"/>
      <w:lvlText w:val=""/>
      <w:lvlJc w:val="left"/>
      <w:pPr>
        <w:ind w:left="4320" w:hanging="360"/>
      </w:pPr>
      <w:rPr>
        <w:rFonts w:ascii="Wingdings" w:hAnsi="Wingdings" w:hint="default"/>
      </w:rPr>
    </w:lvl>
    <w:lvl w:ilvl="6" w:tplc="7BD04140" w:tentative="1">
      <w:start w:val="1"/>
      <w:numFmt w:val="bullet"/>
      <w:lvlText w:val=""/>
      <w:lvlJc w:val="left"/>
      <w:pPr>
        <w:ind w:left="5040" w:hanging="360"/>
      </w:pPr>
      <w:rPr>
        <w:rFonts w:ascii="Symbol" w:hAnsi="Symbol" w:hint="default"/>
      </w:rPr>
    </w:lvl>
    <w:lvl w:ilvl="7" w:tplc="9D02E2C6" w:tentative="1">
      <w:start w:val="1"/>
      <w:numFmt w:val="bullet"/>
      <w:lvlText w:val="o"/>
      <w:lvlJc w:val="left"/>
      <w:pPr>
        <w:ind w:left="5760" w:hanging="360"/>
      </w:pPr>
      <w:rPr>
        <w:rFonts w:ascii="Courier New" w:hAnsi="Courier New" w:hint="default"/>
      </w:rPr>
    </w:lvl>
    <w:lvl w:ilvl="8" w:tplc="4CD60F70" w:tentative="1">
      <w:start w:val="1"/>
      <w:numFmt w:val="bullet"/>
      <w:lvlText w:val=""/>
      <w:lvlJc w:val="left"/>
      <w:pPr>
        <w:ind w:left="6480" w:hanging="360"/>
      </w:pPr>
      <w:rPr>
        <w:rFonts w:ascii="Wingdings" w:hAnsi="Wingdings" w:hint="default"/>
      </w:rPr>
    </w:lvl>
  </w:abstractNum>
  <w:abstractNum w:abstractNumId="102" w15:restartNumberingAfterBreak="0">
    <w:nsid w:val="763C113C"/>
    <w:multiLevelType w:val="hybridMultilevel"/>
    <w:tmpl w:val="FFFFFFFF"/>
    <w:lvl w:ilvl="0" w:tplc="6812089E">
      <w:start w:val="1"/>
      <w:numFmt w:val="bullet"/>
      <w:lvlText w:val=""/>
      <w:lvlJc w:val="left"/>
      <w:pPr>
        <w:ind w:left="720" w:hanging="360"/>
      </w:pPr>
      <w:rPr>
        <w:rFonts w:ascii="Symbol" w:hAnsi="Symbol" w:hint="default"/>
      </w:rPr>
    </w:lvl>
    <w:lvl w:ilvl="1" w:tplc="DF1E3D5A">
      <w:start w:val="1"/>
      <w:numFmt w:val="bullet"/>
      <w:lvlText w:val="o"/>
      <w:lvlJc w:val="left"/>
      <w:pPr>
        <w:ind w:left="1440" w:hanging="360"/>
      </w:pPr>
      <w:rPr>
        <w:rFonts w:ascii="Courier New" w:hAnsi="Courier New" w:hint="default"/>
      </w:rPr>
    </w:lvl>
    <w:lvl w:ilvl="2" w:tplc="F006DD94">
      <w:start w:val="1"/>
      <w:numFmt w:val="bullet"/>
      <w:lvlText w:val=""/>
      <w:lvlJc w:val="left"/>
      <w:pPr>
        <w:ind w:left="2160" w:hanging="360"/>
      </w:pPr>
      <w:rPr>
        <w:rFonts w:ascii="Wingdings" w:hAnsi="Wingdings" w:hint="default"/>
      </w:rPr>
    </w:lvl>
    <w:lvl w:ilvl="3" w:tplc="F8FEE1E4">
      <w:start w:val="1"/>
      <w:numFmt w:val="bullet"/>
      <w:lvlText w:val=""/>
      <w:lvlJc w:val="left"/>
      <w:pPr>
        <w:ind w:left="2880" w:hanging="360"/>
      </w:pPr>
      <w:rPr>
        <w:rFonts w:ascii="Symbol" w:hAnsi="Symbol" w:hint="default"/>
      </w:rPr>
    </w:lvl>
    <w:lvl w:ilvl="4" w:tplc="9550A298">
      <w:start w:val="1"/>
      <w:numFmt w:val="bullet"/>
      <w:lvlText w:val="o"/>
      <w:lvlJc w:val="left"/>
      <w:pPr>
        <w:ind w:left="3600" w:hanging="360"/>
      </w:pPr>
      <w:rPr>
        <w:rFonts w:ascii="Courier New" w:hAnsi="Courier New" w:hint="default"/>
      </w:rPr>
    </w:lvl>
    <w:lvl w:ilvl="5" w:tplc="1D78CF3C">
      <w:start w:val="1"/>
      <w:numFmt w:val="bullet"/>
      <w:lvlText w:val=""/>
      <w:lvlJc w:val="left"/>
      <w:pPr>
        <w:ind w:left="4320" w:hanging="360"/>
      </w:pPr>
      <w:rPr>
        <w:rFonts w:ascii="Wingdings" w:hAnsi="Wingdings" w:hint="default"/>
      </w:rPr>
    </w:lvl>
    <w:lvl w:ilvl="6" w:tplc="DEDC48D2">
      <w:start w:val="1"/>
      <w:numFmt w:val="bullet"/>
      <w:lvlText w:val=""/>
      <w:lvlJc w:val="left"/>
      <w:pPr>
        <w:ind w:left="5040" w:hanging="360"/>
      </w:pPr>
      <w:rPr>
        <w:rFonts w:ascii="Symbol" w:hAnsi="Symbol" w:hint="default"/>
      </w:rPr>
    </w:lvl>
    <w:lvl w:ilvl="7" w:tplc="32A09FE6">
      <w:start w:val="1"/>
      <w:numFmt w:val="bullet"/>
      <w:lvlText w:val="o"/>
      <w:lvlJc w:val="left"/>
      <w:pPr>
        <w:ind w:left="5760" w:hanging="360"/>
      </w:pPr>
      <w:rPr>
        <w:rFonts w:ascii="Courier New" w:hAnsi="Courier New" w:hint="default"/>
      </w:rPr>
    </w:lvl>
    <w:lvl w:ilvl="8" w:tplc="DF7C59A6">
      <w:start w:val="1"/>
      <w:numFmt w:val="bullet"/>
      <w:lvlText w:val=""/>
      <w:lvlJc w:val="left"/>
      <w:pPr>
        <w:ind w:left="6480" w:hanging="360"/>
      </w:pPr>
      <w:rPr>
        <w:rFonts w:ascii="Wingdings" w:hAnsi="Wingdings" w:hint="default"/>
      </w:rPr>
    </w:lvl>
  </w:abstractNum>
  <w:abstractNum w:abstractNumId="103" w15:restartNumberingAfterBreak="0">
    <w:nsid w:val="77196543"/>
    <w:multiLevelType w:val="hybridMultilevel"/>
    <w:tmpl w:val="FFFFFFFF"/>
    <w:lvl w:ilvl="0" w:tplc="EE8AAA3A">
      <w:start w:val="1"/>
      <w:numFmt w:val="bullet"/>
      <w:lvlText w:val=""/>
      <w:lvlJc w:val="left"/>
      <w:pPr>
        <w:ind w:left="720" w:hanging="360"/>
      </w:pPr>
      <w:rPr>
        <w:rFonts w:ascii="Symbol" w:hAnsi="Symbol" w:hint="default"/>
      </w:rPr>
    </w:lvl>
    <w:lvl w:ilvl="1" w:tplc="28B289BA">
      <w:start w:val="1"/>
      <w:numFmt w:val="bullet"/>
      <w:lvlText w:val="o"/>
      <w:lvlJc w:val="left"/>
      <w:pPr>
        <w:ind w:left="1440" w:hanging="360"/>
      </w:pPr>
      <w:rPr>
        <w:rFonts w:ascii="Courier New" w:hAnsi="Courier New" w:hint="default"/>
      </w:rPr>
    </w:lvl>
    <w:lvl w:ilvl="2" w:tplc="4D588866">
      <w:start w:val="1"/>
      <w:numFmt w:val="bullet"/>
      <w:lvlText w:val=""/>
      <w:lvlJc w:val="left"/>
      <w:pPr>
        <w:ind w:left="2160" w:hanging="360"/>
      </w:pPr>
      <w:rPr>
        <w:rFonts w:ascii="Wingdings" w:hAnsi="Wingdings" w:hint="default"/>
      </w:rPr>
    </w:lvl>
    <w:lvl w:ilvl="3" w:tplc="48E0513C">
      <w:start w:val="1"/>
      <w:numFmt w:val="bullet"/>
      <w:lvlText w:val=""/>
      <w:lvlJc w:val="left"/>
      <w:pPr>
        <w:ind w:left="2880" w:hanging="360"/>
      </w:pPr>
      <w:rPr>
        <w:rFonts w:ascii="Symbol" w:hAnsi="Symbol" w:hint="default"/>
      </w:rPr>
    </w:lvl>
    <w:lvl w:ilvl="4" w:tplc="FA36873A">
      <w:start w:val="1"/>
      <w:numFmt w:val="bullet"/>
      <w:lvlText w:val="o"/>
      <w:lvlJc w:val="left"/>
      <w:pPr>
        <w:ind w:left="3600" w:hanging="360"/>
      </w:pPr>
      <w:rPr>
        <w:rFonts w:ascii="Courier New" w:hAnsi="Courier New" w:hint="default"/>
      </w:rPr>
    </w:lvl>
    <w:lvl w:ilvl="5" w:tplc="3B802A02">
      <w:start w:val="1"/>
      <w:numFmt w:val="bullet"/>
      <w:lvlText w:val=""/>
      <w:lvlJc w:val="left"/>
      <w:pPr>
        <w:ind w:left="4320" w:hanging="360"/>
      </w:pPr>
      <w:rPr>
        <w:rFonts w:ascii="Wingdings" w:hAnsi="Wingdings" w:hint="default"/>
      </w:rPr>
    </w:lvl>
    <w:lvl w:ilvl="6" w:tplc="E96A4FDE">
      <w:start w:val="1"/>
      <w:numFmt w:val="bullet"/>
      <w:lvlText w:val=""/>
      <w:lvlJc w:val="left"/>
      <w:pPr>
        <w:ind w:left="5040" w:hanging="360"/>
      </w:pPr>
      <w:rPr>
        <w:rFonts w:ascii="Symbol" w:hAnsi="Symbol" w:hint="default"/>
      </w:rPr>
    </w:lvl>
    <w:lvl w:ilvl="7" w:tplc="8C9CE580">
      <w:start w:val="1"/>
      <w:numFmt w:val="bullet"/>
      <w:lvlText w:val="o"/>
      <w:lvlJc w:val="left"/>
      <w:pPr>
        <w:ind w:left="5760" w:hanging="360"/>
      </w:pPr>
      <w:rPr>
        <w:rFonts w:ascii="Courier New" w:hAnsi="Courier New" w:hint="default"/>
      </w:rPr>
    </w:lvl>
    <w:lvl w:ilvl="8" w:tplc="086EE022">
      <w:start w:val="1"/>
      <w:numFmt w:val="bullet"/>
      <w:lvlText w:val=""/>
      <w:lvlJc w:val="left"/>
      <w:pPr>
        <w:ind w:left="6480" w:hanging="360"/>
      </w:pPr>
      <w:rPr>
        <w:rFonts w:ascii="Wingdings" w:hAnsi="Wingdings" w:hint="default"/>
      </w:rPr>
    </w:lvl>
  </w:abstractNum>
  <w:abstractNum w:abstractNumId="104" w15:restartNumberingAfterBreak="0">
    <w:nsid w:val="78CF6D1A"/>
    <w:multiLevelType w:val="hybridMultilevel"/>
    <w:tmpl w:val="FB72DFC8"/>
    <w:lvl w:ilvl="0" w:tplc="2E70DFD8">
      <w:start w:val="1"/>
      <w:numFmt w:val="bullet"/>
      <w:lvlText w:val=""/>
      <w:lvlJc w:val="left"/>
      <w:pPr>
        <w:ind w:left="720" w:hanging="360"/>
      </w:pPr>
      <w:rPr>
        <w:rFonts w:ascii="Symbol" w:hAnsi="Symbol" w:hint="default"/>
      </w:rPr>
    </w:lvl>
    <w:lvl w:ilvl="1" w:tplc="00E49D06">
      <w:start w:val="1"/>
      <w:numFmt w:val="bullet"/>
      <w:lvlText w:val=""/>
      <w:lvlJc w:val="left"/>
      <w:pPr>
        <w:ind w:left="720" w:hanging="360"/>
      </w:pPr>
      <w:rPr>
        <w:rFonts w:ascii="Symbol" w:hAnsi="Symbol" w:hint="default"/>
      </w:rPr>
    </w:lvl>
    <w:lvl w:ilvl="2" w:tplc="84B0DF3C" w:tentative="1">
      <w:start w:val="1"/>
      <w:numFmt w:val="bullet"/>
      <w:lvlText w:val=""/>
      <w:lvlJc w:val="left"/>
      <w:pPr>
        <w:ind w:left="2160" w:hanging="360"/>
      </w:pPr>
      <w:rPr>
        <w:rFonts w:ascii="Wingdings" w:hAnsi="Wingdings" w:hint="default"/>
      </w:rPr>
    </w:lvl>
    <w:lvl w:ilvl="3" w:tplc="AAD43BC6" w:tentative="1">
      <w:start w:val="1"/>
      <w:numFmt w:val="bullet"/>
      <w:lvlText w:val=""/>
      <w:lvlJc w:val="left"/>
      <w:pPr>
        <w:ind w:left="2880" w:hanging="360"/>
      </w:pPr>
      <w:rPr>
        <w:rFonts w:ascii="Symbol" w:hAnsi="Symbol" w:hint="default"/>
      </w:rPr>
    </w:lvl>
    <w:lvl w:ilvl="4" w:tplc="750A9412" w:tentative="1">
      <w:start w:val="1"/>
      <w:numFmt w:val="bullet"/>
      <w:lvlText w:val="o"/>
      <w:lvlJc w:val="left"/>
      <w:pPr>
        <w:ind w:left="3600" w:hanging="360"/>
      </w:pPr>
      <w:rPr>
        <w:rFonts w:ascii="Courier New" w:hAnsi="Courier New" w:hint="default"/>
      </w:rPr>
    </w:lvl>
    <w:lvl w:ilvl="5" w:tplc="0E820FD8" w:tentative="1">
      <w:start w:val="1"/>
      <w:numFmt w:val="bullet"/>
      <w:lvlText w:val=""/>
      <w:lvlJc w:val="left"/>
      <w:pPr>
        <w:ind w:left="4320" w:hanging="360"/>
      </w:pPr>
      <w:rPr>
        <w:rFonts w:ascii="Wingdings" w:hAnsi="Wingdings" w:hint="default"/>
      </w:rPr>
    </w:lvl>
    <w:lvl w:ilvl="6" w:tplc="0C6CECB0" w:tentative="1">
      <w:start w:val="1"/>
      <w:numFmt w:val="bullet"/>
      <w:lvlText w:val=""/>
      <w:lvlJc w:val="left"/>
      <w:pPr>
        <w:ind w:left="5040" w:hanging="360"/>
      </w:pPr>
      <w:rPr>
        <w:rFonts w:ascii="Symbol" w:hAnsi="Symbol" w:hint="default"/>
      </w:rPr>
    </w:lvl>
    <w:lvl w:ilvl="7" w:tplc="ABC09180" w:tentative="1">
      <w:start w:val="1"/>
      <w:numFmt w:val="bullet"/>
      <w:lvlText w:val="o"/>
      <w:lvlJc w:val="left"/>
      <w:pPr>
        <w:ind w:left="5760" w:hanging="360"/>
      </w:pPr>
      <w:rPr>
        <w:rFonts w:ascii="Courier New" w:hAnsi="Courier New" w:hint="default"/>
      </w:rPr>
    </w:lvl>
    <w:lvl w:ilvl="8" w:tplc="81FE8E4A" w:tentative="1">
      <w:start w:val="1"/>
      <w:numFmt w:val="bullet"/>
      <w:lvlText w:val=""/>
      <w:lvlJc w:val="left"/>
      <w:pPr>
        <w:ind w:left="6480" w:hanging="360"/>
      </w:pPr>
      <w:rPr>
        <w:rFonts w:ascii="Wingdings" w:hAnsi="Wingdings" w:hint="default"/>
      </w:rPr>
    </w:lvl>
  </w:abstractNum>
  <w:abstractNum w:abstractNumId="105" w15:restartNumberingAfterBreak="0">
    <w:nsid w:val="7906E653"/>
    <w:multiLevelType w:val="hybridMultilevel"/>
    <w:tmpl w:val="FFFFFFFF"/>
    <w:lvl w:ilvl="0" w:tplc="A45ABEA2">
      <w:start w:val="1"/>
      <w:numFmt w:val="bullet"/>
      <w:lvlText w:val=""/>
      <w:lvlJc w:val="left"/>
      <w:pPr>
        <w:ind w:left="720" w:hanging="360"/>
      </w:pPr>
      <w:rPr>
        <w:rFonts w:ascii="Symbol" w:hAnsi="Symbol" w:hint="default"/>
      </w:rPr>
    </w:lvl>
    <w:lvl w:ilvl="1" w:tplc="DBCEFFC0">
      <w:start w:val="1"/>
      <w:numFmt w:val="bullet"/>
      <w:lvlText w:val="o"/>
      <w:lvlJc w:val="left"/>
      <w:pPr>
        <w:ind w:left="1440" w:hanging="360"/>
      </w:pPr>
      <w:rPr>
        <w:rFonts w:ascii="Courier New" w:hAnsi="Courier New" w:hint="default"/>
      </w:rPr>
    </w:lvl>
    <w:lvl w:ilvl="2" w:tplc="15F820C0">
      <w:start w:val="1"/>
      <w:numFmt w:val="bullet"/>
      <w:lvlText w:val=""/>
      <w:lvlJc w:val="left"/>
      <w:pPr>
        <w:ind w:left="2160" w:hanging="360"/>
      </w:pPr>
      <w:rPr>
        <w:rFonts w:ascii="Wingdings" w:hAnsi="Wingdings" w:hint="default"/>
      </w:rPr>
    </w:lvl>
    <w:lvl w:ilvl="3" w:tplc="A790C64A">
      <w:start w:val="1"/>
      <w:numFmt w:val="bullet"/>
      <w:lvlText w:val=""/>
      <w:lvlJc w:val="left"/>
      <w:pPr>
        <w:ind w:left="2880" w:hanging="360"/>
      </w:pPr>
      <w:rPr>
        <w:rFonts w:ascii="Symbol" w:hAnsi="Symbol" w:hint="default"/>
      </w:rPr>
    </w:lvl>
    <w:lvl w:ilvl="4" w:tplc="935229CC">
      <w:start w:val="1"/>
      <w:numFmt w:val="bullet"/>
      <w:lvlText w:val="o"/>
      <w:lvlJc w:val="left"/>
      <w:pPr>
        <w:ind w:left="3600" w:hanging="360"/>
      </w:pPr>
      <w:rPr>
        <w:rFonts w:ascii="Courier New" w:hAnsi="Courier New" w:hint="default"/>
      </w:rPr>
    </w:lvl>
    <w:lvl w:ilvl="5" w:tplc="DF5A2D8C">
      <w:start w:val="1"/>
      <w:numFmt w:val="bullet"/>
      <w:lvlText w:val=""/>
      <w:lvlJc w:val="left"/>
      <w:pPr>
        <w:ind w:left="4320" w:hanging="360"/>
      </w:pPr>
      <w:rPr>
        <w:rFonts w:ascii="Wingdings" w:hAnsi="Wingdings" w:hint="default"/>
      </w:rPr>
    </w:lvl>
    <w:lvl w:ilvl="6" w:tplc="B874AA9E">
      <w:start w:val="1"/>
      <w:numFmt w:val="bullet"/>
      <w:lvlText w:val=""/>
      <w:lvlJc w:val="left"/>
      <w:pPr>
        <w:ind w:left="5040" w:hanging="360"/>
      </w:pPr>
      <w:rPr>
        <w:rFonts w:ascii="Symbol" w:hAnsi="Symbol" w:hint="default"/>
      </w:rPr>
    </w:lvl>
    <w:lvl w:ilvl="7" w:tplc="2432EEAC">
      <w:start w:val="1"/>
      <w:numFmt w:val="bullet"/>
      <w:lvlText w:val="o"/>
      <w:lvlJc w:val="left"/>
      <w:pPr>
        <w:ind w:left="5760" w:hanging="360"/>
      </w:pPr>
      <w:rPr>
        <w:rFonts w:ascii="Courier New" w:hAnsi="Courier New" w:hint="default"/>
      </w:rPr>
    </w:lvl>
    <w:lvl w:ilvl="8" w:tplc="FB581510">
      <w:start w:val="1"/>
      <w:numFmt w:val="bullet"/>
      <w:lvlText w:val=""/>
      <w:lvlJc w:val="left"/>
      <w:pPr>
        <w:ind w:left="6480" w:hanging="360"/>
      </w:pPr>
      <w:rPr>
        <w:rFonts w:ascii="Wingdings" w:hAnsi="Wingdings" w:hint="default"/>
      </w:rPr>
    </w:lvl>
  </w:abstractNum>
  <w:abstractNum w:abstractNumId="106" w15:restartNumberingAfterBreak="0">
    <w:nsid w:val="7B0119BE"/>
    <w:multiLevelType w:val="hybridMultilevel"/>
    <w:tmpl w:val="E2D83E34"/>
    <w:lvl w:ilvl="0" w:tplc="25E4E96C">
      <w:start w:val="1"/>
      <w:numFmt w:val="bullet"/>
      <w:lvlText w:val=""/>
      <w:lvlJc w:val="left"/>
      <w:pPr>
        <w:ind w:left="720" w:hanging="360"/>
      </w:pPr>
      <w:rPr>
        <w:rFonts w:ascii="Symbol" w:hAnsi="Symbol" w:hint="default"/>
      </w:rPr>
    </w:lvl>
    <w:lvl w:ilvl="1" w:tplc="937C6898">
      <w:start w:val="1"/>
      <w:numFmt w:val="bullet"/>
      <w:lvlText w:val=""/>
      <w:lvlJc w:val="left"/>
      <w:pPr>
        <w:ind w:left="720" w:hanging="360"/>
      </w:pPr>
      <w:rPr>
        <w:rFonts w:ascii="Symbol" w:hAnsi="Symbol" w:hint="default"/>
      </w:rPr>
    </w:lvl>
    <w:lvl w:ilvl="2" w:tplc="E52C6D2A" w:tentative="1">
      <w:start w:val="1"/>
      <w:numFmt w:val="bullet"/>
      <w:lvlText w:val=""/>
      <w:lvlJc w:val="left"/>
      <w:pPr>
        <w:ind w:left="2160" w:hanging="360"/>
      </w:pPr>
      <w:rPr>
        <w:rFonts w:ascii="Wingdings" w:hAnsi="Wingdings" w:hint="default"/>
      </w:rPr>
    </w:lvl>
    <w:lvl w:ilvl="3" w:tplc="5DC48A3E" w:tentative="1">
      <w:start w:val="1"/>
      <w:numFmt w:val="bullet"/>
      <w:lvlText w:val=""/>
      <w:lvlJc w:val="left"/>
      <w:pPr>
        <w:ind w:left="2880" w:hanging="360"/>
      </w:pPr>
      <w:rPr>
        <w:rFonts w:ascii="Symbol" w:hAnsi="Symbol" w:hint="default"/>
      </w:rPr>
    </w:lvl>
    <w:lvl w:ilvl="4" w:tplc="EE527F00" w:tentative="1">
      <w:start w:val="1"/>
      <w:numFmt w:val="bullet"/>
      <w:lvlText w:val="o"/>
      <w:lvlJc w:val="left"/>
      <w:pPr>
        <w:ind w:left="3600" w:hanging="360"/>
      </w:pPr>
      <w:rPr>
        <w:rFonts w:ascii="Courier New" w:hAnsi="Courier New" w:hint="default"/>
      </w:rPr>
    </w:lvl>
    <w:lvl w:ilvl="5" w:tplc="C16AB608" w:tentative="1">
      <w:start w:val="1"/>
      <w:numFmt w:val="bullet"/>
      <w:lvlText w:val=""/>
      <w:lvlJc w:val="left"/>
      <w:pPr>
        <w:ind w:left="4320" w:hanging="360"/>
      </w:pPr>
      <w:rPr>
        <w:rFonts w:ascii="Wingdings" w:hAnsi="Wingdings" w:hint="default"/>
      </w:rPr>
    </w:lvl>
    <w:lvl w:ilvl="6" w:tplc="BF5840B4" w:tentative="1">
      <w:start w:val="1"/>
      <w:numFmt w:val="bullet"/>
      <w:lvlText w:val=""/>
      <w:lvlJc w:val="left"/>
      <w:pPr>
        <w:ind w:left="5040" w:hanging="360"/>
      </w:pPr>
      <w:rPr>
        <w:rFonts w:ascii="Symbol" w:hAnsi="Symbol" w:hint="default"/>
      </w:rPr>
    </w:lvl>
    <w:lvl w:ilvl="7" w:tplc="BDB0B6E6" w:tentative="1">
      <w:start w:val="1"/>
      <w:numFmt w:val="bullet"/>
      <w:lvlText w:val="o"/>
      <w:lvlJc w:val="left"/>
      <w:pPr>
        <w:ind w:left="5760" w:hanging="360"/>
      </w:pPr>
      <w:rPr>
        <w:rFonts w:ascii="Courier New" w:hAnsi="Courier New" w:hint="default"/>
      </w:rPr>
    </w:lvl>
    <w:lvl w:ilvl="8" w:tplc="3950126E" w:tentative="1">
      <w:start w:val="1"/>
      <w:numFmt w:val="bullet"/>
      <w:lvlText w:val=""/>
      <w:lvlJc w:val="left"/>
      <w:pPr>
        <w:ind w:left="6480" w:hanging="360"/>
      </w:pPr>
      <w:rPr>
        <w:rFonts w:ascii="Wingdings" w:hAnsi="Wingdings" w:hint="default"/>
      </w:rPr>
    </w:lvl>
  </w:abstractNum>
  <w:abstractNum w:abstractNumId="107" w15:restartNumberingAfterBreak="0">
    <w:nsid w:val="7DD8057E"/>
    <w:multiLevelType w:val="hybridMultilevel"/>
    <w:tmpl w:val="FFFFFFFF"/>
    <w:lvl w:ilvl="0" w:tplc="AE4AE61A">
      <w:start w:val="1"/>
      <w:numFmt w:val="bullet"/>
      <w:lvlText w:val=""/>
      <w:lvlJc w:val="left"/>
      <w:pPr>
        <w:ind w:left="720" w:hanging="360"/>
      </w:pPr>
      <w:rPr>
        <w:rFonts w:ascii="Symbol" w:hAnsi="Symbol" w:hint="default"/>
      </w:rPr>
    </w:lvl>
    <w:lvl w:ilvl="1" w:tplc="F45E3B36">
      <w:start w:val="1"/>
      <w:numFmt w:val="bullet"/>
      <w:lvlText w:val="o"/>
      <w:lvlJc w:val="left"/>
      <w:pPr>
        <w:ind w:left="1440" w:hanging="360"/>
      </w:pPr>
      <w:rPr>
        <w:rFonts w:ascii="Courier New" w:hAnsi="Courier New" w:hint="default"/>
      </w:rPr>
    </w:lvl>
    <w:lvl w:ilvl="2" w:tplc="DECE27F8">
      <w:start w:val="1"/>
      <w:numFmt w:val="bullet"/>
      <w:lvlText w:val=""/>
      <w:lvlJc w:val="left"/>
      <w:pPr>
        <w:ind w:left="2160" w:hanging="360"/>
      </w:pPr>
      <w:rPr>
        <w:rFonts w:ascii="Wingdings" w:hAnsi="Wingdings" w:hint="default"/>
      </w:rPr>
    </w:lvl>
    <w:lvl w:ilvl="3" w:tplc="BC7C6E86">
      <w:start w:val="1"/>
      <w:numFmt w:val="bullet"/>
      <w:lvlText w:val=""/>
      <w:lvlJc w:val="left"/>
      <w:pPr>
        <w:ind w:left="2880" w:hanging="360"/>
      </w:pPr>
      <w:rPr>
        <w:rFonts w:ascii="Symbol" w:hAnsi="Symbol" w:hint="default"/>
      </w:rPr>
    </w:lvl>
    <w:lvl w:ilvl="4" w:tplc="81701576">
      <w:start w:val="1"/>
      <w:numFmt w:val="bullet"/>
      <w:lvlText w:val="o"/>
      <w:lvlJc w:val="left"/>
      <w:pPr>
        <w:ind w:left="3600" w:hanging="360"/>
      </w:pPr>
      <w:rPr>
        <w:rFonts w:ascii="Courier New" w:hAnsi="Courier New" w:hint="default"/>
      </w:rPr>
    </w:lvl>
    <w:lvl w:ilvl="5" w:tplc="977A9686">
      <w:start w:val="1"/>
      <w:numFmt w:val="bullet"/>
      <w:lvlText w:val=""/>
      <w:lvlJc w:val="left"/>
      <w:pPr>
        <w:ind w:left="4320" w:hanging="360"/>
      </w:pPr>
      <w:rPr>
        <w:rFonts w:ascii="Wingdings" w:hAnsi="Wingdings" w:hint="default"/>
      </w:rPr>
    </w:lvl>
    <w:lvl w:ilvl="6" w:tplc="2B305462">
      <w:start w:val="1"/>
      <w:numFmt w:val="bullet"/>
      <w:lvlText w:val=""/>
      <w:lvlJc w:val="left"/>
      <w:pPr>
        <w:ind w:left="5040" w:hanging="360"/>
      </w:pPr>
      <w:rPr>
        <w:rFonts w:ascii="Symbol" w:hAnsi="Symbol" w:hint="default"/>
      </w:rPr>
    </w:lvl>
    <w:lvl w:ilvl="7" w:tplc="B47807E4">
      <w:start w:val="1"/>
      <w:numFmt w:val="bullet"/>
      <w:lvlText w:val="o"/>
      <w:lvlJc w:val="left"/>
      <w:pPr>
        <w:ind w:left="5760" w:hanging="360"/>
      </w:pPr>
      <w:rPr>
        <w:rFonts w:ascii="Courier New" w:hAnsi="Courier New" w:hint="default"/>
      </w:rPr>
    </w:lvl>
    <w:lvl w:ilvl="8" w:tplc="26E8F19E">
      <w:start w:val="1"/>
      <w:numFmt w:val="bullet"/>
      <w:lvlText w:val=""/>
      <w:lvlJc w:val="left"/>
      <w:pPr>
        <w:ind w:left="6480" w:hanging="360"/>
      </w:pPr>
      <w:rPr>
        <w:rFonts w:ascii="Wingdings" w:hAnsi="Wingdings" w:hint="default"/>
      </w:rPr>
    </w:lvl>
  </w:abstractNum>
  <w:abstractNum w:abstractNumId="108" w15:restartNumberingAfterBreak="0">
    <w:nsid w:val="7FD90F3F"/>
    <w:multiLevelType w:val="hybridMultilevel"/>
    <w:tmpl w:val="3446B6C0"/>
    <w:lvl w:ilvl="0" w:tplc="61A20B96">
      <w:start w:val="1"/>
      <w:numFmt w:val="bullet"/>
      <w:lvlText w:val=""/>
      <w:lvlJc w:val="left"/>
      <w:pPr>
        <w:ind w:left="720" w:hanging="360"/>
      </w:pPr>
      <w:rPr>
        <w:rFonts w:ascii="Symbol" w:hAnsi="Symbol" w:hint="default"/>
      </w:rPr>
    </w:lvl>
    <w:lvl w:ilvl="1" w:tplc="D478BAA8" w:tentative="1">
      <w:start w:val="1"/>
      <w:numFmt w:val="bullet"/>
      <w:lvlText w:val="o"/>
      <w:lvlJc w:val="left"/>
      <w:pPr>
        <w:ind w:left="1440" w:hanging="360"/>
      </w:pPr>
      <w:rPr>
        <w:rFonts w:ascii="Courier New" w:hAnsi="Courier New" w:hint="default"/>
      </w:rPr>
    </w:lvl>
    <w:lvl w:ilvl="2" w:tplc="3C02961A" w:tentative="1">
      <w:start w:val="1"/>
      <w:numFmt w:val="bullet"/>
      <w:lvlText w:val=""/>
      <w:lvlJc w:val="left"/>
      <w:pPr>
        <w:ind w:left="2160" w:hanging="360"/>
      </w:pPr>
      <w:rPr>
        <w:rFonts w:ascii="Wingdings" w:hAnsi="Wingdings" w:hint="default"/>
      </w:rPr>
    </w:lvl>
    <w:lvl w:ilvl="3" w:tplc="0EECB0E6" w:tentative="1">
      <w:start w:val="1"/>
      <w:numFmt w:val="bullet"/>
      <w:lvlText w:val=""/>
      <w:lvlJc w:val="left"/>
      <w:pPr>
        <w:ind w:left="2880" w:hanging="360"/>
      </w:pPr>
      <w:rPr>
        <w:rFonts w:ascii="Symbol" w:hAnsi="Symbol" w:hint="default"/>
      </w:rPr>
    </w:lvl>
    <w:lvl w:ilvl="4" w:tplc="186C513A" w:tentative="1">
      <w:start w:val="1"/>
      <w:numFmt w:val="bullet"/>
      <w:lvlText w:val="o"/>
      <w:lvlJc w:val="left"/>
      <w:pPr>
        <w:ind w:left="3600" w:hanging="360"/>
      </w:pPr>
      <w:rPr>
        <w:rFonts w:ascii="Courier New" w:hAnsi="Courier New" w:hint="default"/>
      </w:rPr>
    </w:lvl>
    <w:lvl w:ilvl="5" w:tplc="7340CC2E" w:tentative="1">
      <w:start w:val="1"/>
      <w:numFmt w:val="bullet"/>
      <w:lvlText w:val=""/>
      <w:lvlJc w:val="left"/>
      <w:pPr>
        <w:ind w:left="4320" w:hanging="360"/>
      </w:pPr>
      <w:rPr>
        <w:rFonts w:ascii="Wingdings" w:hAnsi="Wingdings" w:hint="default"/>
      </w:rPr>
    </w:lvl>
    <w:lvl w:ilvl="6" w:tplc="9E301668" w:tentative="1">
      <w:start w:val="1"/>
      <w:numFmt w:val="bullet"/>
      <w:lvlText w:val=""/>
      <w:lvlJc w:val="left"/>
      <w:pPr>
        <w:ind w:left="5040" w:hanging="360"/>
      </w:pPr>
      <w:rPr>
        <w:rFonts w:ascii="Symbol" w:hAnsi="Symbol" w:hint="default"/>
      </w:rPr>
    </w:lvl>
    <w:lvl w:ilvl="7" w:tplc="E5020206" w:tentative="1">
      <w:start w:val="1"/>
      <w:numFmt w:val="bullet"/>
      <w:lvlText w:val="o"/>
      <w:lvlJc w:val="left"/>
      <w:pPr>
        <w:ind w:left="5760" w:hanging="360"/>
      </w:pPr>
      <w:rPr>
        <w:rFonts w:ascii="Courier New" w:hAnsi="Courier New" w:hint="default"/>
      </w:rPr>
    </w:lvl>
    <w:lvl w:ilvl="8" w:tplc="0BD64A6A" w:tentative="1">
      <w:start w:val="1"/>
      <w:numFmt w:val="bullet"/>
      <w:lvlText w:val=""/>
      <w:lvlJc w:val="left"/>
      <w:pPr>
        <w:ind w:left="6480" w:hanging="360"/>
      </w:pPr>
      <w:rPr>
        <w:rFonts w:ascii="Wingdings" w:hAnsi="Wingdings" w:hint="default"/>
      </w:rPr>
    </w:lvl>
  </w:abstractNum>
  <w:num w:numId="1" w16cid:durableId="978460240">
    <w:abstractNumId w:val="16"/>
  </w:num>
  <w:num w:numId="2" w16cid:durableId="1093090741">
    <w:abstractNumId w:val="19"/>
  </w:num>
  <w:num w:numId="3" w16cid:durableId="894195685">
    <w:abstractNumId w:val="47"/>
  </w:num>
  <w:num w:numId="4" w16cid:durableId="1243297984">
    <w:abstractNumId w:val="60"/>
  </w:num>
  <w:num w:numId="5" w16cid:durableId="1833175123">
    <w:abstractNumId w:val="36"/>
  </w:num>
  <w:num w:numId="6" w16cid:durableId="559250470">
    <w:abstractNumId w:val="93"/>
  </w:num>
  <w:num w:numId="7" w16cid:durableId="1244954471">
    <w:abstractNumId w:val="89"/>
  </w:num>
  <w:num w:numId="8" w16cid:durableId="61492444">
    <w:abstractNumId w:val="80"/>
  </w:num>
  <w:num w:numId="9" w16cid:durableId="211231301">
    <w:abstractNumId w:val="86"/>
  </w:num>
  <w:num w:numId="10" w16cid:durableId="1262832168">
    <w:abstractNumId w:val="14"/>
  </w:num>
  <w:num w:numId="11" w16cid:durableId="1099714240">
    <w:abstractNumId w:val="83"/>
  </w:num>
  <w:num w:numId="12" w16cid:durableId="541862007">
    <w:abstractNumId w:val="5"/>
  </w:num>
  <w:num w:numId="13" w16cid:durableId="112067658">
    <w:abstractNumId w:val="56"/>
  </w:num>
  <w:num w:numId="14" w16cid:durableId="109395603">
    <w:abstractNumId w:val="65"/>
  </w:num>
  <w:num w:numId="15" w16cid:durableId="1958368248">
    <w:abstractNumId w:val="35"/>
  </w:num>
  <w:num w:numId="16" w16cid:durableId="702630185">
    <w:abstractNumId w:val="38"/>
  </w:num>
  <w:num w:numId="17" w16cid:durableId="825240727">
    <w:abstractNumId w:val="49"/>
  </w:num>
  <w:num w:numId="18" w16cid:durableId="187450500">
    <w:abstractNumId w:val="58"/>
  </w:num>
  <w:num w:numId="19" w16cid:durableId="644358216">
    <w:abstractNumId w:val="18"/>
  </w:num>
  <w:num w:numId="20" w16cid:durableId="1226144600">
    <w:abstractNumId w:val="57"/>
  </w:num>
  <w:num w:numId="21" w16cid:durableId="86392628">
    <w:abstractNumId w:val="6"/>
  </w:num>
  <w:num w:numId="22" w16cid:durableId="2125923451">
    <w:abstractNumId w:val="39"/>
  </w:num>
  <w:num w:numId="23" w16cid:durableId="1210189350">
    <w:abstractNumId w:val="88"/>
  </w:num>
  <w:num w:numId="24" w16cid:durableId="1545097106">
    <w:abstractNumId w:val="69"/>
  </w:num>
  <w:num w:numId="25" w16cid:durableId="739064728">
    <w:abstractNumId w:val="64"/>
  </w:num>
  <w:num w:numId="26" w16cid:durableId="527990374">
    <w:abstractNumId w:val="97"/>
  </w:num>
  <w:num w:numId="27" w16cid:durableId="482892162">
    <w:abstractNumId w:val="33"/>
  </w:num>
  <w:num w:numId="28" w16cid:durableId="1129128228">
    <w:abstractNumId w:val="15"/>
  </w:num>
  <w:num w:numId="29" w16cid:durableId="474105618">
    <w:abstractNumId w:val="43"/>
  </w:num>
  <w:num w:numId="30" w16cid:durableId="1268273534">
    <w:abstractNumId w:val="101"/>
  </w:num>
  <w:num w:numId="31" w16cid:durableId="799029712">
    <w:abstractNumId w:val="72"/>
  </w:num>
  <w:num w:numId="32" w16cid:durableId="2007054083">
    <w:abstractNumId w:val="9"/>
  </w:num>
  <w:num w:numId="33" w16cid:durableId="2072925532">
    <w:abstractNumId w:val="92"/>
  </w:num>
  <w:num w:numId="34" w16cid:durableId="1836140974">
    <w:abstractNumId w:val="20"/>
  </w:num>
  <w:num w:numId="35" w16cid:durableId="1327902438">
    <w:abstractNumId w:val="48"/>
  </w:num>
  <w:num w:numId="36" w16cid:durableId="1032920819">
    <w:abstractNumId w:val="25"/>
  </w:num>
  <w:num w:numId="37" w16cid:durableId="1644701444">
    <w:abstractNumId w:val="27"/>
  </w:num>
  <w:num w:numId="38" w16cid:durableId="304241236">
    <w:abstractNumId w:val="91"/>
  </w:num>
  <w:num w:numId="39" w16cid:durableId="1491943163">
    <w:abstractNumId w:val="77"/>
  </w:num>
  <w:num w:numId="40" w16cid:durableId="515390556">
    <w:abstractNumId w:val="73"/>
  </w:num>
  <w:num w:numId="41" w16cid:durableId="1851409222">
    <w:abstractNumId w:val="3"/>
  </w:num>
  <w:num w:numId="42" w16cid:durableId="1129401031">
    <w:abstractNumId w:val="104"/>
  </w:num>
  <w:num w:numId="43" w16cid:durableId="1396591492">
    <w:abstractNumId w:val="74"/>
  </w:num>
  <w:num w:numId="44" w16cid:durableId="1817408699">
    <w:abstractNumId w:val="45"/>
  </w:num>
  <w:num w:numId="45" w16cid:durableId="1546720235">
    <w:abstractNumId w:val="31"/>
  </w:num>
  <w:num w:numId="46" w16cid:durableId="194536791">
    <w:abstractNumId w:val="62"/>
  </w:num>
  <w:num w:numId="47" w16cid:durableId="1765490880">
    <w:abstractNumId w:val="75"/>
  </w:num>
  <w:num w:numId="48" w16cid:durableId="186994102">
    <w:abstractNumId w:val="78"/>
  </w:num>
  <w:num w:numId="49" w16cid:durableId="342634720">
    <w:abstractNumId w:val="8"/>
  </w:num>
  <w:num w:numId="50" w16cid:durableId="1104230017">
    <w:abstractNumId w:val="70"/>
  </w:num>
  <w:num w:numId="51" w16cid:durableId="125903166">
    <w:abstractNumId w:val="13"/>
  </w:num>
  <w:num w:numId="52" w16cid:durableId="1424491357">
    <w:abstractNumId w:val="29"/>
  </w:num>
  <w:num w:numId="53" w16cid:durableId="554044775">
    <w:abstractNumId w:val="30"/>
  </w:num>
  <w:num w:numId="54" w16cid:durableId="438912863">
    <w:abstractNumId w:val="0"/>
  </w:num>
  <w:num w:numId="55" w16cid:durableId="596787426">
    <w:abstractNumId w:val="7"/>
  </w:num>
  <w:num w:numId="56" w16cid:durableId="111242835">
    <w:abstractNumId w:val="94"/>
  </w:num>
  <w:num w:numId="57" w16cid:durableId="1411461055">
    <w:abstractNumId w:val="66"/>
  </w:num>
  <w:num w:numId="58" w16cid:durableId="1176844899">
    <w:abstractNumId w:val="26"/>
  </w:num>
  <w:num w:numId="59" w16cid:durableId="1567185868">
    <w:abstractNumId w:val="46"/>
  </w:num>
  <w:num w:numId="60" w16cid:durableId="1376081010">
    <w:abstractNumId w:val="106"/>
  </w:num>
  <w:num w:numId="61" w16cid:durableId="925455533">
    <w:abstractNumId w:val="63"/>
  </w:num>
  <w:num w:numId="62" w16cid:durableId="890531453">
    <w:abstractNumId w:val="108"/>
  </w:num>
  <w:num w:numId="63" w16cid:durableId="519048253">
    <w:abstractNumId w:val="41"/>
  </w:num>
  <w:num w:numId="64" w16cid:durableId="267391814">
    <w:abstractNumId w:val="96"/>
  </w:num>
  <w:num w:numId="65" w16cid:durableId="1331715725">
    <w:abstractNumId w:val="4"/>
  </w:num>
  <w:num w:numId="66" w16cid:durableId="710805857">
    <w:abstractNumId w:val="1"/>
  </w:num>
  <w:num w:numId="67" w16cid:durableId="565579281">
    <w:abstractNumId w:val="37"/>
  </w:num>
  <w:num w:numId="68" w16cid:durableId="1949434581">
    <w:abstractNumId w:val="12"/>
  </w:num>
  <w:num w:numId="69" w16cid:durableId="2106075615">
    <w:abstractNumId w:val="99"/>
  </w:num>
  <w:num w:numId="70" w16cid:durableId="845902398">
    <w:abstractNumId w:val="11"/>
  </w:num>
  <w:num w:numId="71" w16cid:durableId="876502787">
    <w:abstractNumId w:val="98"/>
  </w:num>
  <w:num w:numId="72" w16cid:durableId="727460919">
    <w:abstractNumId w:val="10"/>
  </w:num>
  <w:num w:numId="73" w16cid:durableId="1078481392">
    <w:abstractNumId w:val="32"/>
  </w:num>
  <w:num w:numId="74" w16cid:durableId="196505268">
    <w:abstractNumId w:val="2"/>
  </w:num>
  <w:num w:numId="75" w16cid:durableId="1825311489">
    <w:abstractNumId w:val="22"/>
  </w:num>
  <w:num w:numId="76" w16cid:durableId="1198740939">
    <w:abstractNumId w:val="84"/>
  </w:num>
  <w:num w:numId="77" w16cid:durableId="1296064640">
    <w:abstractNumId w:val="102"/>
  </w:num>
  <w:num w:numId="78" w16cid:durableId="1598756911">
    <w:abstractNumId w:val="81"/>
  </w:num>
  <w:num w:numId="79" w16cid:durableId="168250818">
    <w:abstractNumId w:val="52"/>
  </w:num>
  <w:num w:numId="80" w16cid:durableId="1253585406">
    <w:abstractNumId w:val="51"/>
  </w:num>
  <w:num w:numId="81" w16cid:durableId="368268037">
    <w:abstractNumId w:val="85"/>
  </w:num>
  <w:num w:numId="82" w16cid:durableId="214463432">
    <w:abstractNumId w:val="105"/>
  </w:num>
  <w:num w:numId="83" w16cid:durableId="172651372">
    <w:abstractNumId w:val="28"/>
  </w:num>
  <w:num w:numId="84" w16cid:durableId="869299354">
    <w:abstractNumId w:val="95"/>
  </w:num>
  <w:num w:numId="85" w16cid:durableId="2103139116">
    <w:abstractNumId w:val="24"/>
  </w:num>
  <w:num w:numId="86" w16cid:durableId="1273976927">
    <w:abstractNumId w:val="54"/>
  </w:num>
  <w:num w:numId="87" w16cid:durableId="1810633065">
    <w:abstractNumId w:val="50"/>
  </w:num>
  <w:num w:numId="88" w16cid:durableId="799809399">
    <w:abstractNumId w:val="76"/>
  </w:num>
  <w:num w:numId="89" w16cid:durableId="1716854637">
    <w:abstractNumId w:val="17"/>
  </w:num>
  <w:num w:numId="90" w16cid:durableId="83189611">
    <w:abstractNumId w:val="103"/>
  </w:num>
  <w:num w:numId="91" w16cid:durableId="588467817">
    <w:abstractNumId w:val="61"/>
  </w:num>
  <w:num w:numId="92" w16cid:durableId="2008626174">
    <w:abstractNumId w:val="71"/>
  </w:num>
  <w:num w:numId="93" w16cid:durableId="695616245">
    <w:abstractNumId w:val="59"/>
  </w:num>
  <w:num w:numId="94" w16cid:durableId="1219197484">
    <w:abstractNumId w:val="23"/>
  </w:num>
  <w:num w:numId="95" w16cid:durableId="1987003457">
    <w:abstractNumId w:val="79"/>
  </w:num>
  <w:num w:numId="96" w16cid:durableId="134177701">
    <w:abstractNumId w:val="68"/>
  </w:num>
  <w:num w:numId="97" w16cid:durableId="1640959142">
    <w:abstractNumId w:val="21"/>
  </w:num>
  <w:num w:numId="98" w16cid:durableId="372000164">
    <w:abstractNumId w:val="82"/>
  </w:num>
  <w:num w:numId="99" w16cid:durableId="1931767652">
    <w:abstractNumId w:val="90"/>
  </w:num>
  <w:num w:numId="100" w16cid:durableId="1798139142">
    <w:abstractNumId w:val="42"/>
  </w:num>
  <w:num w:numId="101" w16cid:durableId="960115669">
    <w:abstractNumId w:val="53"/>
  </w:num>
  <w:num w:numId="102" w16cid:durableId="43601735">
    <w:abstractNumId w:val="100"/>
  </w:num>
  <w:num w:numId="103" w16cid:durableId="389764437">
    <w:abstractNumId w:val="34"/>
  </w:num>
  <w:num w:numId="104" w16cid:durableId="854734250">
    <w:abstractNumId w:val="87"/>
  </w:num>
  <w:num w:numId="105" w16cid:durableId="48967566">
    <w:abstractNumId w:val="55"/>
  </w:num>
  <w:num w:numId="106" w16cid:durableId="2083870617">
    <w:abstractNumId w:val="107"/>
  </w:num>
  <w:num w:numId="107" w16cid:durableId="344092111">
    <w:abstractNumId w:val="67"/>
  </w:num>
  <w:num w:numId="108" w16cid:durableId="1125581510">
    <w:abstractNumId w:val="40"/>
  </w:num>
  <w:num w:numId="109" w16cid:durableId="950628884">
    <w:abstractNumId w:val="44"/>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95E"/>
    <w:rsid w:val="000018DF"/>
    <w:rsid w:val="00002536"/>
    <w:rsid w:val="0000317D"/>
    <w:rsid w:val="00004B77"/>
    <w:rsid w:val="000052F1"/>
    <w:rsid w:val="00005F82"/>
    <w:rsid w:val="00006434"/>
    <w:rsid w:val="00007000"/>
    <w:rsid w:val="000071AD"/>
    <w:rsid w:val="00007846"/>
    <w:rsid w:val="00013402"/>
    <w:rsid w:val="000152E7"/>
    <w:rsid w:val="00017564"/>
    <w:rsid w:val="00020D9A"/>
    <w:rsid w:val="0002276B"/>
    <w:rsid w:val="00023C70"/>
    <w:rsid w:val="00024E08"/>
    <w:rsid w:val="00024E58"/>
    <w:rsid w:val="00024F29"/>
    <w:rsid w:val="000252C6"/>
    <w:rsid w:val="00027F4C"/>
    <w:rsid w:val="0003089D"/>
    <w:rsid w:val="00030C83"/>
    <w:rsid w:val="00033C3F"/>
    <w:rsid w:val="000340DE"/>
    <w:rsid w:val="00034AAF"/>
    <w:rsid w:val="00034CE5"/>
    <w:rsid w:val="0003665B"/>
    <w:rsid w:val="000367B3"/>
    <w:rsid w:val="0003704A"/>
    <w:rsid w:val="00037C95"/>
    <w:rsid w:val="00044518"/>
    <w:rsid w:val="0004505D"/>
    <w:rsid w:val="0004533F"/>
    <w:rsid w:val="0004566D"/>
    <w:rsid w:val="00046432"/>
    <w:rsid w:val="000464B9"/>
    <w:rsid w:val="00047100"/>
    <w:rsid w:val="0004734A"/>
    <w:rsid w:val="000475E9"/>
    <w:rsid w:val="0004772C"/>
    <w:rsid w:val="00051007"/>
    <w:rsid w:val="00051176"/>
    <w:rsid w:val="00053C52"/>
    <w:rsid w:val="00053F94"/>
    <w:rsid w:val="00054586"/>
    <w:rsid w:val="00054727"/>
    <w:rsid w:val="00054ED2"/>
    <w:rsid w:val="0005560D"/>
    <w:rsid w:val="00056234"/>
    <w:rsid w:val="0005708C"/>
    <w:rsid w:val="00057A6F"/>
    <w:rsid w:val="00057E49"/>
    <w:rsid w:val="00057E74"/>
    <w:rsid w:val="00060589"/>
    <w:rsid w:val="00061D4B"/>
    <w:rsid w:val="000634B5"/>
    <w:rsid w:val="00063FF2"/>
    <w:rsid w:val="00064669"/>
    <w:rsid w:val="00065F7B"/>
    <w:rsid w:val="00066EC5"/>
    <w:rsid w:val="00067163"/>
    <w:rsid w:val="0006793D"/>
    <w:rsid w:val="00067AB6"/>
    <w:rsid w:val="00070CF3"/>
    <w:rsid w:val="00072D41"/>
    <w:rsid w:val="00074358"/>
    <w:rsid w:val="00075C9E"/>
    <w:rsid w:val="00075D9C"/>
    <w:rsid w:val="000767C3"/>
    <w:rsid w:val="00081151"/>
    <w:rsid w:val="000817AE"/>
    <w:rsid w:val="00083016"/>
    <w:rsid w:val="000833D7"/>
    <w:rsid w:val="0008433D"/>
    <w:rsid w:val="00085234"/>
    <w:rsid w:val="00085349"/>
    <w:rsid w:val="00085F20"/>
    <w:rsid w:val="000909BF"/>
    <w:rsid w:val="0009117E"/>
    <w:rsid w:val="00091A42"/>
    <w:rsid w:val="00091FA6"/>
    <w:rsid w:val="000922CD"/>
    <w:rsid w:val="0009358F"/>
    <w:rsid w:val="00093C0B"/>
    <w:rsid w:val="0009487C"/>
    <w:rsid w:val="00095BFA"/>
    <w:rsid w:val="000968E8"/>
    <w:rsid w:val="00097A1B"/>
    <w:rsid w:val="000A033F"/>
    <w:rsid w:val="000A0777"/>
    <w:rsid w:val="000A0883"/>
    <w:rsid w:val="000A09A7"/>
    <w:rsid w:val="000A0F98"/>
    <w:rsid w:val="000A189F"/>
    <w:rsid w:val="000A1AC1"/>
    <w:rsid w:val="000A1D10"/>
    <w:rsid w:val="000A289C"/>
    <w:rsid w:val="000A2E6A"/>
    <w:rsid w:val="000A3923"/>
    <w:rsid w:val="000A3B68"/>
    <w:rsid w:val="000A3D8B"/>
    <w:rsid w:val="000A4897"/>
    <w:rsid w:val="000A63DD"/>
    <w:rsid w:val="000A7BCD"/>
    <w:rsid w:val="000A7D3C"/>
    <w:rsid w:val="000B002E"/>
    <w:rsid w:val="000B0889"/>
    <w:rsid w:val="000B097E"/>
    <w:rsid w:val="000B11B0"/>
    <w:rsid w:val="000B5F7B"/>
    <w:rsid w:val="000B60E6"/>
    <w:rsid w:val="000B64B7"/>
    <w:rsid w:val="000B6C1D"/>
    <w:rsid w:val="000B7AD5"/>
    <w:rsid w:val="000B7DE2"/>
    <w:rsid w:val="000C402F"/>
    <w:rsid w:val="000C5432"/>
    <w:rsid w:val="000C54B4"/>
    <w:rsid w:val="000C561F"/>
    <w:rsid w:val="000C64E2"/>
    <w:rsid w:val="000C7872"/>
    <w:rsid w:val="000C798A"/>
    <w:rsid w:val="000D17C7"/>
    <w:rsid w:val="000D1ED2"/>
    <w:rsid w:val="000D379E"/>
    <w:rsid w:val="000D4FD6"/>
    <w:rsid w:val="000D512A"/>
    <w:rsid w:val="000D5A79"/>
    <w:rsid w:val="000D602E"/>
    <w:rsid w:val="000D641B"/>
    <w:rsid w:val="000D6C87"/>
    <w:rsid w:val="000E02F8"/>
    <w:rsid w:val="000E126A"/>
    <w:rsid w:val="000E2160"/>
    <w:rsid w:val="000E22D0"/>
    <w:rsid w:val="000E4DE8"/>
    <w:rsid w:val="000E7281"/>
    <w:rsid w:val="000E7EB5"/>
    <w:rsid w:val="000F0176"/>
    <w:rsid w:val="000F0705"/>
    <w:rsid w:val="000F1A76"/>
    <w:rsid w:val="000F206A"/>
    <w:rsid w:val="000F2D4B"/>
    <w:rsid w:val="000F369C"/>
    <w:rsid w:val="000F377D"/>
    <w:rsid w:val="000F398C"/>
    <w:rsid w:val="000F3D17"/>
    <w:rsid w:val="000F4071"/>
    <w:rsid w:val="000F43D8"/>
    <w:rsid w:val="000F4521"/>
    <w:rsid w:val="000F4670"/>
    <w:rsid w:val="000F46AC"/>
    <w:rsid w:val="000F6921"/>
    <w:rsid w:val="000F74A2"/>
    <w:rsid w:val="000F7D9A"/>
    <w:rsid w:val="000F7F20"/>
    <w:rsid w:val="0010038F"/>
    <w:rsid w:val="00102D1B"/>
    <w:rsid w:val="00103E4D"/>
    <w:rsid w:val="00104006"/>
    <w:rsid w:val="0010505C"/>
    <w:rsid w:val="001051DA"/>
    <w:rsid w:val="0010554A"/>
    <w:rsid w:val="0010586D"/>
    <w:rsid w:val="00106C04"/>
    <w:rsid w:val="001072BF"/>
    <w:rsid w:val="00107B48"/>
    <w:rsid w:val="001106D5"/>
    <w:rsid w:val="00110FEE"/>
    <w:rsid w:val="001115A5"/>
    <w:rsid w:val="0011318A"/>
    <w:rsid w:val="001147B3"/>
    <w:rsid w:val="001154D7"/>
    <w:rsid w:val="00116C37"/>
    <w:rsid w:val="00117854"/>
    <w:rsid w:val="00117CDE"/>
    <w:rsid w:val="00120B0B"/>
    <w:rsid w:val="00120BE0"/>
    <w:rsid w:val="00121229"/>
    <w:rsid w:val="00121AED"/>
    <w:rsid w:val="001230D0"/>
    <w:rsid w:val="00124BED"/>
    <w:rsid w:val="0012608D"/>
    <w:rsid w:val="001267CA"/>
    <w:rsid w:val="0012780F"/>
    <w:rsid w:val="00130B38"/>
    <w:rsid w:val="00132242"/>
    <w:rsid w:val="0013347F"/>
    <w:rsid w:val="001344E8"/>
    <w:rsid w:val="00134B79"/>
    <w:rsid w:val="00134C38"/>
    <w:rsid w:val="001363FA"/>
    <w:rsid w:val="00136ACB"/>
    <w:rsid w:val="00137874"/>
    <w:rsid w:val="00137A4A"/>
    <w:rsid w:val="0014139D"/>
    <w:rsid w:val="00142580"/>
    <w:rsid w:val="00142AB2"/>
    <w:rsid w:val="001450F8"/>
    <w:rsid w:val="0014547F"/>
    <w:rsid w:val="00145E2C"/>
    <w:rsid w:val="00146425"/>
    <w:rsid w:val="001507EA"/>
    <w:rsid w:val="001510F4"/>
    <w:rsid w:val="00152F75"/>
    <w:rsid w:val="00157006"/>
    <w:rsid w:val="001570B1"/>
    <w:rsid w:val="00157AF9"/>
    <w:rsid w:val="00157FC8"/>
    <w:rsid w:val="0016008E"/>
    <w:rsid w:val="00161332"/>
    <w:rsid w:val="00163660"/>
    <w:rsid w:val="00163E56"/>
    <w:rsid w:val="00165387"/>
    <w:rsid w:val="00165623"/>
    <w:rsid w:val="00166666"/>
    <w:rsid w:val="0016692D"/>
    <w:rsid w:val="001679A5"/>
    <w:rsid w:val="00167AD1"/>
    <w:rsid w:val="00170F96"/>
    <w:rsid w:val="001710FB"/>
    <w:rsid w:val="00171585"/>
    <w:rsid w:val="00172038"/>
    <w:rsid w:val="00172C8F"/>
    <w:rsid w:val="0017352A"/>
    <w:rsid w:val="00175212"/>
    <w:rsid w:val="00175398"/>
    <w:rsid w:val="00175D60"/>
    <w:rsid w:val="001766BB"/>
    <w:rsid w:val="00176793"/>
    <w:rsid w:val="00176986"/>
    <w:rsid w:val="00177E4F"/>
    <w:rsid w:val="00180BBC"/>
    <w:rsid w:val="001815D6"/>
    <w:rsid w:val="0018182B"/>
    <w:rsid w:val="001820D7"/>
    <w:rsid w:val="00182FAE"/>
    <w:rsid w:val="00183580"/>
    <w:rsid w:val="00183CEE"/>
    <w:rsid w:val="001848C4"/>
    <w:rsid w:val="00184D80"/>
    <w:rsid w:val="00186F19"/>
    <w:rsid w:val="00187257"/>
    <w:rsid w:val="00190139"/>
    <w:rsid w:val="00190609"/>
    <w:rsid w:val="001933AE"/>
    <w:rsid w:val="00193CED"/>
    <w:rsid w:val="0019408C"/>
    <w:rsid w:val="0019526F"/>
    <w:rsid w:val="00195FF4"/>
    <w:rsid w:val="00196852"/>
    <w:rsid w:val="001A027D"/>
    <w:rsid w:val="001A0700"/>
    <w:rsid w:val="001A0949"/>
    <w:rsid w:val="001A0B32"/>
    <w:rsid w:val="001A0EB0"/>
    <w:rsid w:val="001A1AD7"/>
    <w:rsid w:val="001A2143"/>
    <w:rsid w:val="001A4AFB"/>
    <w:rsid w:val="001A4C15"/>
    <w:rsid w:val="001A4EBE"/>
    <w:rsid w:val="001A4F28"/>
    <w:rsid w:val="001A51AF"/>
    <w:rsid w:val="001A51D1"/>
    <w:rsid w:val="001A560A"/>
    <w:rsid w:val="001A6C0D"/>
    <w:rsid w:val="001B0661"/>
    <w:rsid w:val="001B0730"/>
    <w:rsid w:val="001B1150"/>
    <w:rsid w:val="001B241A"/>
    <w:rsid w:val="001B4216"/>
    <w:rsid w:val="001B57FC"/>
    <w:rsid w:val="001C146A"/>
    <w:rsid w:val="001C18D7"/>
    <w:rsid w:val="001C1DD6"/>
    <w:rsid w:val="001C1F19"/>
    <w:rsid w:val="001C264B"/>
    <w:rsid w:val="001C2AC8"/>
    <w:rsid w:val="001C2B33"/>
    <w:rsid w:val="001C39B9"/>
    <w:rsid w:val="001C43E2"/>
    <w:rsid w:val="001C6BD3"/>
    <w:rsid w:val="001C6F2F"/>
    <w:rsid w:val="001C7723"/>
    <w:rsid w:val="001D044C"/>
    <w:rsid w:val="001D045C"/>
    <w:rsid w:val="001D0F93"/>
    <w:rsid w:val="001D1CEB"/>
    <w:rsid w:val="001D1E91"/>
    <w:rsid w:val="001D229E"/>
    <w:rsid w:val="001D47AF"/>
    <w:rsid w:val="001D58CC"/>
    <w:rsid w:val="001E0016"/>
    <w:rsid w:val="001E11D2"/>
    <w:rsid w:val="001E3B79"/>
    <w:rsid w:val="001E4DAC"/>
    <w:rsid w:val="001E6679"/>
    <w:rsid w:val="001F132B"/>
    <w:rsid w:val="001F16AA"/>
    <w:rsid w:val="001F1C05"/>
    <w:rsid w:val="001F1DB4"/>
    <w:rsid w:val="001F2496"/>
    <w:rsid w:val="001F2BB5"/>
    <w:rsid w:val="001F33B8"/>
    <w:rsid w:val="001F3503"/>
    <w:rsid w:val="001F403D"/>
    <w:rsid w:val="001F4703"/>
    <w:rsid w:val="001F5765"/>
    <w:rsid w:val="001F593C"/>
    <w:rsid w:val="001F5B3A"/>
    <w:rsid w:val="001F6640"/>
    <w:rsid w:val="001F7213"/>
    <w:rsid w:val="001F7B9B"/>
    <w:rsid w:val="00201954"/>
    <w:rsid w:val="002102E9"/>
    <w:rsid w:val="002110CE"/>
    <w:rsid w:val="00211513"/>
    <w:rsid w:val="00212952"/>
    <w:rsid w:val="002137B3"/>
    <w:rsid w:val="00214D40"/>
    <w:rsid w:val="002151E9"/>
    <w:rsid w:val="00215A76"/>
    <w:rsid w:val="00215FC4"/>
    <w:rsid w:val="002163A9"/>
    <w:rsid w:val="002163E8"/>
    <w:rsid w:val="0021721F"/>
    <w:rsid w:val="00220130"/>
    <w:rsid w:val="002213EF"/>
    <w:rsid w:val="002219CC"/>
    <w:rsid w:val="00222F4C"/>
    <w:rsid w:val="002236C8"/>
    <w:rsid w:val="00224AC0"/>
    <w:rsid w:val="00224F47"/>
    <w:rsid w:val="00226839"/>
    <w:rsid w:val="0023016C"/>
    <w:rsid w:val="002307B5"/>
    <w:rsid w:val="00230C1C"/>
    <w:rsid w:val="002311AE"/>
    <w:rsid w:val="00233856"/>
    <w:rsid w:val="00234150"/>
    <w:rsid w:val="00235E16"/>
    <w:rsid w:val="00236009"/>
    <w:rsid w:val="00236554"/>
    <w:rsid w:val="00236607"/>
    <w:rsid w:val="00236B33"/>
    <w:rsid w:val="00237867"/>
    <w:rsid w:val="002410A6"/>
    <w:rsid w:val="00242E1C"/>
    <w:rsid w:val="00243D99"/>
    <w:rsid w:val="00243DD2"/>
    <w:rsid w:val="00243EFC"/>
    <w:rsid w:val="00244457"/>
    <w:rsid w:val="002448EF"/>
    <w:rsid w:val="002457C3"/>
    <w:rsid w:val="00246035"/>
    <w:rsid w:val="00246068"/>
    <w:rsid w:val="002503BA"/>
    <w:rsid w:val="0025053E"/>
    <w:rsid w:val="00251611"/>
    <w:rsid w:val="00252213"/>
    <w:rsid w:val="002522CA"/>
    <w:rsid w:val="00253A5E"/>
    <w:rsid w:val="002540BF"/>
    <w:rsid w:val="00254E5A"/>
    <w:rsid w:val="002554F5"/>
    <w:rsid w:val="00255848"/>
    <w:rsid w:val="00255BD5"/>
    <w:rsid w:val="002575FA"/>
    <w:rsid w:val="0025796C"/>
    <w:rsid w:val="00260CA5"/>
    <w:rsid w:val="0026164D"/>
    <w:rsid w:val="002616F7"/>
    <w:rsid w:val="002625CC"/>
    <w:rsid w:val="00262AB2"/>
    <w:rsid w:val="00263C94"/>
    <w:rsid w:val="00264B5F"/>
    <w:rsid w:val="00265BCA"/>
    <w:rsid w:val="00265E0D"/>
    <w:rsid w:val="00266439"/>
    <w:rsid w:val="00266583"/>
    <w:rsid w:val="00266B27"/>
    <w:rsid w:val="00266CCE"/>
    <w:rsid w:val="00266D28"/>
    <w:rsid w:val="00270C83"/>
    <w:rsid w:val="00271CB9"/>
    <w:rsid w:val="002766F8"/>
    <w:rsid w:val="002769C2"/>
    <w:rsid w:val="00277F11"/>
    <w:rsid w:val="002808BA"/>
    <w:rsid w:val="00282638"/>
    <w:rsid w:val="002827A6"/>
    <w:rsid w:val="00282F31"/>
    <w:rsid w:val="00283E1B"/>
    <w:rsid w:val="00286318"/>
    <w:rsid w:val="00287F72"/>
    <w:rsid w:val="0029109A"/>
    <w:rsid w:val="00292353"/>
    <w:rsid w:val="00292C71"/>
    <w:rsid w:val="00292F7D"/>
    <w:rsid w:val="002937C2"/>
    <w:rsid w:val="00294531"/>
    <w:rsid w:val="00294E5B"/>
    <w:rsid w:val="0029616D"/>
    <w:rsid w:val="002971E7"/>
    <w:rsid w:val="00297761"/>
    <w:rsid w:val="002A238A"/>
    <w:rsid w:val="002A2736"/>
    <w:rsid w:val="002A3D14"/>
    <w:rsid w:val="002A4A7F"/>
    <w:rsid w:val="002A6BBE"/>
    <w:rsid w:val="002A6EAB"/>
    <w:rsid w:val="002B003D"/>
    <w:rsid w:val="002B0444"/>
    <w:rsid w:val="002B1537"/>
    <w:rsid w:val="002B3882"/>
    <w:rsid w:val="002B39E9"/>
    <w:rsid w:val="002B58AB"/>
    <w:rsid w:val="002B596A"/>
    <w:rsid w:val="002B6ACA"/>
    <w:rsid w:val="002B6B59"/>
    <w:rsid w:val="002B709A"/>
    <w:rsid w:val="002B71E9"/>
    <w:rsid w:val="002B7384"/>
    <w:rsid w:val="002B7BC2"/>
    <w:rsid w:val="002C030D"/>
    <w:rsid w:val="002C1AE0"/>
    <w:rsid w:val="002C228C"/>
    <w:rsid w:val="002C3981"/>
    <w:rsid w:val="002C3BC7"/>
    <w:rsid w:val="002C4863"/>
    <w:rsid w:val="002C4CD0"/>
    <w:rsid w:val="002C505F"/>
    <w:rsid w:val="002C66E8"/>
    <w:rsid w:val="002C7247"/>
    <w:rsid w:val="002C7256"/>
    <w:rsid w:val="002C7D15"/>
    <w:rsid w:val="002D0876"/>
    <w:rsid w:val="002D0FFB"/>
    <w:rsid w:val="002D1377"/>
    <w:rsid w:val="002D3DB5"/>
    <w:rsid w:val="002D57E3"/>
    <w:rsid w:val="002D5F29"/>
    <w:rsid w:val="002D6230"/>
    <w:rsid w:val="002D6720"/>
    <w:rsid w:val="002D6C85"/>
    <w:rsid w:val="002D72FB"/>
    <w:rsid w:val="002D7363"/>
    <w:rsid w:val="002D7847"/>
    <w:rsid w:val="002E0999"/>
    <w:rsid w:val="002E163A"/>
    <w:rsid w:val="002E18AC"/>
    <w:rsid w:val="002E2134"/>
    <w:rsid w:val="002E37EC"/>
    <w:rsid w:val="002E3831"/>
    <w:rsid w:val="002E3B1A"/>
    <w:rsid w:val="002E4C53"/>
    <w:rsid w:val="002E4D73"/>
    <w:rsid w:val="002E5128"/>
    <w:rsid w:val="002E5D9D"/>
    <w:rsid w:val="002E7EBC"/>
    <w:rsid w:val="002F0153"/>
    <w:rsid w:val="002F0621"/>
    <w:rsid w:val="002F07BE"/>
    <w:rsid w:val="002F0865"/>
    <w:rsid w:val="002F099C"/>
    <w:rsid w:val="002F0F57"/>
    <w:rsid w:val="002F0F66"/>
    <w:rsid w:val="002F10E5"/>
    <w:rsid w:val="002F14FF"/>
    <w:rsid w:val="002F44BE"/>
    <w:rsid w:val="002F51FA"/>
    <w:rsid w:val="002F5652"/>
    <w:rsid w:val="002F5737"/>
    <w:rsid w:val="002F683C"/>
    <w:rsid w:val="002F7269"/>
    <w:rsid w:val="00300C27"/>
    <w:rsid w:val="00300CBB"/>
    <w:rsid w:val="00301419"/>
    <w:rsid w:val="00302354"/>
    <w:rsid w:val="0030258F"/>
    <w:rsid w:val="00302916"/>
    <w:rsid w:val="00302B73"/>
    <w:rsid w:val="00302FE9"/>
    <w:rsid w:val="00305626"/>
    <w:rsid w:val="00306D28"/>
    <w:rsid w:val="003073AD"/>
    <w:rsid w:val="00307A5D"/>
    <w:rsid w:val="00310683"/>
    <w:rsid w:val="003106DC"/>
    <w:rsid w:val="00311900"/>
    <w:rsid w:val="00313B4A"/>
    <w:rsid w:val="003145C5"/>
    <w:rsid w:val="0031487B"/>
    <w:rsid w:val="00315507"/>
    <w:rsid w:val="003166A9"/>
    <w:rsid w:val="0032068C"/>
    <w:rsid w:val="00320A05"/>
    <w:rsid w:val="00321299"/>
    <w:rsid w:val="00321700"/>
    <w:rsid w:val="0032234D"/>
    <w:rsid w:val="003235AE"/>
    <w:rsid w:val="0032449D"/>
    <w:rsid w:val="003248EB"/>
    <w:rsid w:val="003249E0"/>
    <w:rsid w:val="0032530C"/>
    <w:rsid w:val="0032674E"/>
    <w:rsid w:val="00326934"/>
    <w:rsid w:val="0032783B"/>
    <w:rsid w:val="00330424"/>
    <w:rsid w:val="00330696"/>
    <w:rsid w:val="00330C26"/>
    <w:rsid w:val="00331089"/>
    <w:rsid w:val="00331D77"/>
    <w:rsid w:val="0033254F"/>
    <w:rsid w:val="003347A8"/>
    <w:rsid w:val="003348CB"/>
    <w:rsid w:val="0033514E"/>
    <w:rsid w:val="003352E2"/>
    <w:rsid w:val="00335BEE"/>
    <w:rsid w:val="00336A2D"/>
    <w:rsid w:val="00337362"/>
    <w:rsid w:val="00337ADC"/>
    <w:rsid w:val="00337C98"/>
    <w:rsid w:val="00337E66"/>
    <w:rsid w:val="00340037"/>
    <w:rsid w:val="0034183D"/>
    <w:rsid w:val="003419DC"/>
    <w:rsid w:val="00341FFB"/>
    <w:rsid w:val="003438D3"/>
    <w:rsid w:val="00345092"/>
    <w:rsid w:val="0034519E"/>
    <w:rsid w:val="00345231"/>
    <w:rsid w:val="00345F0B"/>
    <w:rsid w:val="00345FD7"/>
    <w:rsid w:val="003467EB"/>
    <w:rsid w:val="00346D36"/>
    <w:rsid w:val="0034754A"/>
    <w:rsid w:val="003513D0"/>
    <w:rsid w:val="00351B13"/>
    <w:rsid w:val="00351DEE"/>
    <w:rsid w:val="0035292F"/>
    <w:rsid w:val="00353FAF"/>
    <w:rsid w:val="00354609"/>
    <w:rsid w:val="00354919"/>
    <w:rsid w:val="00356854"/>
    <w:rsid w:val="003569E5"/>
    <w:rsid w:val="0036012F"/>
    <w:rsid w:val="0036061A"/>
    <w:rsid w:val="00360E63"/>
    <w:rsid w:val="003618D3"/>
    <w:rsid w:val="00362519"/>
    <w:rsid w:val="00362612"/>
    <w:rsid w:val="003629FF"/>
    <w:rsid w:val="00362D0E"/>
    <w:rsid w:val="00362ECC"/>
    <w:rsid w:val="00363499"/>
    <w:rsid w:val="00363917"/>
    <w:rsid w:val="00364731"/>
    <w:rsid w:val="00364946"/>
    <w:rsid w:val="00364FB0"/>
    <w:rsid w:val="003656DF"/>
    <w:rsid w:val="00366069"/>
    <w:rsid w:val="00366E78"/>
    <w:rsid w:val="00367868"/>
    <w:rsid w:val="00370320"/>
    <w:rsid w:val="00372AA7"/>
    <w:rsid w:val="00372EC0"/>
    <w:rsid w:val="00373008"/>
    <w:rsid w:val="003736DC"/>
    <w:rsid w:val="0037434B"/>
    <w:rsid w:val="003750C0"/>
    <w:rsid w:val="00375134"/>
    <w:rsid w:val="003757BA"/>
    <w:rsid w:val="0037717E"/>
    <w:rsid w:val="003771AE"/>
    <w:rsid w:val="00377544"/>
    <w:rsid w:val="00380F32"/>
    <w:rsid w:val="003816F7"/>
    <w:rsid w:val="00381948"/>
    <w:rsid w:val="00381AED"/>
    <w:rsid w:val="00381C53"/>
    <w:rsid w:val="003838F2"/>
    <w:rsid w:val="00383FB8"/>
    <w:rsid w:val="00384B2C"/>
    <w:rsid w:val="003851C6"/>
    <w:rsid w:val="00386FE5"/>
    <w:rsid w:val="00387B61"/>
    <w:rsid w:val="00387F92"/>
    <w:rsid w:val="00390050"/>
    <w:rsid w:val="00390140"/>
    <w:rsid w:val="003909EA"/>
    <w:rsid w:val="0039123B"/>
    <w:rsid w:val="00391ECF"/>
    <w:rsid w:val="00394A6E"/>
    <w:rsid w:val="00395325"/>
    <w:rsid w:val="00396221"/>
    <w:rsid w:val="00397D29"/>
    <w:rsid w:val="003A0AD5"/>
    <w:rsid w:val="003A0E71"/>
    <w:rsid w:val="003A19FC"/>
    <w:rsid w:val="003A364A"/>
    <w:rsid w:val="003A5A7D"/>
    <w:rsid w:val="003A600B"/>
    <w:rsid w:val="003A7220"/>
    <w:rsid w:val="003B0B15"/>
    <w:rsid w:val="003B2401"/>
    <w:rsid w:val="003B244D"/>
    <w:rsid w:val="003B2FF4"/>
    <w:rsid w:val="003B37AD"/>
    <w:rsid w:val="003B3B0C"/>
    <w:rsid w:val="003B4A67"/>
    <w:rsid w:val="003B4E37"/>
    <w:rsid w:val="003B65D9"/>
    <w:rsid w:val="003B6683"/>
    <w:rsid w:val="003B75C6"/>
    <w:rsid w:val="003B7827"/>
    <w:rsid w:val="003C0455"/>
    <w:rsid w:val="003C10F7"/>
    <w:rsid w:val="003C1934"/>
    <w:rsid w:val="003C362A"/>
    <w:rsid w:val="003C3DFF"/>
    <w:rsid w:val="003C4347"/>
    <w:rsid w:val="003C4FE3"/>
    <w:rsid w:val="003C61D8"/>
    <w:rsid w:val="003C6782"/>
    <w:rsid w:val="003C75AB"/>
    <w:rsid w:val="003D0CCC"/>
    <w:rsid w:val="003D0F65"/>
    <w:rsid w:val="003D12DD"/>
    <w:rsid w:val="003D1BA6"/>
    <w:rsid w:val="003D2F0B"/>
    <w:rsid w:val="003D364C"/>
    <w:rsid w:val="003D3953"/>
    <w:rsid w:val="003D42E9"/>
    <w:rsid w:val="003D44DF"/>
    <w:rsid w:val="003D695E"/>
    <w:rsid w:val="003E12DB"/>
    <w:rsid w:val="003E194D"/>
    <w:rsid w:val="003E2418"/>
    <w:rsid w:val="003E3CFD"/>
    <w:rsid w:val="003E430E"/>
    <w:rsid w:val="003E4690"/>
    <w:rsid w:val="003E68A2"/>
    <w:rsid w:val="003F02DA"/>
    <w:rsid w:val="003F0D26"/>
    <w:rsid w:val="003F0EB3"/>
    <w:rsid w:val="003F13FA"/>
    <w:rsid w:val="003F16A7"/>
    <w:rsid w:val="003F27BD"/>
    <w:rsid w:val="003F2908"/>
    <w:rsid w:val="003F2ADB"/>
    <w:rsid w:val="003F44D4"/>
    <w:rsid w:val="003F5504"/>
    <w:rsid w:val="003F6C2B"/>
    <w:rsid w:val="00401BFA"/>
    <w:rsid w:val="00401C7D"/>
    <w:rsid w:val="00401CF9"/>
    <w:rsid w:val="00402FD6"/>
    <w:rsid w:val="004035EA"/>
    <w:rsid w:val="00403942"/>
    <w:rsid w:val="004040C1"/>
    <w:rsid w:val="004043A1"/>
    <w:rsid w:val="004049D4"/>
    <w:rsid w:val="00405DC9"/>
    <w:rsid w:val="004065F5"/>
    <w:rsid w:val="00406BAD"/>
    <w:rsid w:val="0040705D"/>
    <w:rsid w:val="00407F97"/>
    <w:rsid w:val="00411F07"/>
    <w:rsid w:val="00412541"/>
    <w:rsid w:val="004125E7"/>
    <w:rsid w:val="0041329A"/>
    <w:rsid w:val="00413E07"/>
    <w:rsid w:val="00414103"/>
    <w:rsid w:val="00416E28"/>
    <w:rsid w:val="00416F7A"/>
    <w:rsid w:val="00420F07"/>
    <w:rsid w:val="00421A47"/>
    <w:rsid w:val="004224C9"/>
    <w:rsid w:val="004230FC"/>
    <w:rsid w:val="00423802"/>
    <w:rsid w:val="00424499"/>
    <w:rsid w:val="00424794"/>
    <w:rsid w:val="00424AB9"/>
    <w:rsid w:val="004265F8"/>
    <w:rsid w:val="0042680A"/>
    <w:rsid w:val="004271F3"/>
    <w:rsid w:val="004278F2"/>
    <w:rsid w:val="00431806"/>
    <w:rsid w:val="00433668"/>
    <w:rsid w:val="004336F6"/>
    <w:rsid w:val="00433995"/>
    <w:rsid w:val="00433D2C"/>
    <w:rsid w:val="004346DA"/>
    <w:rsid w:val="00435A87"/>
    <w:rsid w:val="0043652C"/>
    <w:rsid w:val="00437C3B"/>
    <w:rsid w:val="004405A5"/>
    <w:rsid w:val="0044190D"/>
    <w:rsid w:val="004420B2"/>
    <w:rsid w:val="00442BAF"/>
    <w:rsid w:val="00442F19"/>
    <w:rsid w:val="0044358F"/>
    <w:rsid w:val="004438B7"/>
    <w:rsid w:val="00444FB6"/>
    <w:rsid w:val="0044631C"/>
    <w:rsid w:val="00446CF0"/>
    <w:rsid w:val="0044745E"/>
    <w:rsid w:val="004475DD"/>
    <w:rsid w:val="004478AA"/>
    <w:rsid w:val="0045056A"/>
    <w:rsid w:val="0045109D"/>
    <w:rsid w:val="0045186C"/>
    <w:rsid w:val="00451CF9"/>
    <w:rsid w:val="00452472"/>
    <w:rsid w:val="00453F03"/>
    <w:rsid w:val="004547F7"/>
    <w:rsid w:val="00454C92"/>
    <w:rsid w:val="004560C3"/>
    <w:rsid w:val="004560F1"/>
    <w:rsid w:val="004569EF"/>
    <w:rsid w:val="00456DAF"/>
    <w:rsid w:val="004572FF"/>
    <w:rsid w:val="0046067C"/>
    <w:rsid w:val="00460BB4"/>
    <w:rsid w:val="00460F8A"/>
    <w:rsid w:val="00461831"/>
    <w:rsid w:val="00462AB0"/>
    <w:rsid w:val="0046330A"/>
    <w:rsid w:val="004639B7"/>
    <w:rsid w:val="00464548"/>
    <w:rsid w:val="004654D0"/>
    <w:rsid w:val="0046603A"/>
    <w:rsid w:val="004678B0"/>
    <w:rsid w:val="004700F4"/>
    <w:rsid w:val="00471950"/>
    <w:rsid w:val="004724A2"/>
    <w:rsid w:val="00473137"/>
    <w:rsid w:val="00473419"/>
    <w:rsid w:val="00473429"/>
    <w:rsid w:val="00473C5A"/>
    <w:rsid w:val="0047413C"/>
    <w:rsid w:val="00474443"/>
    <w:rsid w:val="00474570"/>
    <w:rsid w:val="00474C42"/>
    <w:rsid w:val="00475BD8"/>
    <w:rsid w:val="004769EC"/>
    <w:rsid w:val="004774F4"/>
    <w:rsid w:val="00477B30"/>
    <w:rsid w:val="00480741"/>
    <w:rsid w:val="00482ADE"/>
    <w:rsid w:val="004835C7"/>
    <w:rsid w:val="004836B6"/>
    <w:rsid w:val="00483A41"/>
    <w:rsid w:val="004879F0"/>
    <w:rsid w:val="00487E57"/>
    <w:rsid w:val="00490143"/>
    <w:rsid w:val="00490AE9"/>
    <w:rsid w:val="00490EE2"/>
    <w:rsid w:val="0049151B"/>
    <w:rsid w:val="00492810"/>
    <w:rsid w:val="00492C6F"/>
    <w:rsid w:val="00493368"/>
    <w:rsid w:val="004941C1"/>
    <w:rsid w:val="004946E7"/>
    <w:rsid w:val="00494BCD"/>
    <w:rsid w:val="00495684"/>
    <w:rsid w:val="0049574C"/>
    <w:rsid w:val="00495A31"/>
    <w:rsid w:val="004973AD"/>
    <w:rsid w:val="00497907"/>
    <w:rsid w:val="004A1036"/>
    <w:rsid w:val="004A1094"/>
    <w:rsid w:val="004A1491"/>
    <w:rsid w:val="004A17EF"/>
    <w:rsid w:val="004A1C2D"/>
    <w:rsid w:val="004A32C2"/>
    <w:rsid w:val="004A42BF"/>
    <w:rsid w:val="004A4914"/>
    <w:rsid w:val="004A63C0"/>
    <w:rsid w:val="004B0EAB"/>
    <w:rsid w:val="004B1101"/>
    <w:rsid w:val="004B15B6"/>
    <w:rsid w:val="004B2453"/>
    <w:rsid w:val="004B52A2"/>
    <w:rsid w:val="004B5891"/>
    <w:rsid w:val="004B6B7E"/>
    <w:rsid w:val="004C12F8"/>
    <w:rsid w:val="004C346B"/>
    <w:rsid w:val="004C54F3"/>
    <w:rsid w:val="004C5D94"/>
    <w:rsid w:val="004D045B"/>
    <w:rsid w:val="004D05BA"/>
    <w:rsid w:val="004D1521"/>
    <w:rsid w:val="004D1796"/>
    <w:rsid w:val="004D20C2"/>
    <w:rsid w:val="004D2CE2"/>
    <w:rsid w:val="004D3A3D"/>
    <w:rsid w:val="004D4633"/>
    <w:rsid w:val="004D4C52"/>
    <w:rsid w:val="004D4F2A"/>
    <w:rsid w:val="004D56B0"/>
    <w:rsid w:val="004D6417"/>
    <w:rsid w:val="004D6EE6"/>
    <w:rsid w:val="004D7270"/>
    <w:rsid w:val="004E0F38"/>
    <w:rsid w:val="004E25BA"/>
    <w:rsid w:val="004E40A5"/>
    <w:rsid w:val="004E4FD2"/>
    <w:rsid w:val="004E577F"/>
    <w:rsid w:val="004E5BDA"/>
    <w:rsid w:val="004F015A"/>
    <w:rsid w:val="004F0357"/>
    <w:rsid w:val="004F0924"/>
    <w:rsid w:val="004F1EF2"/>
    <w:rsid w:val="004F2015"/>
    <w:rsid w:val="004F3D19"/>
    <w:rsid w:val="004F4A42"/>
    <w:rsid w:val="004F58B1"/>
    <w:rsid w:val="004F61AD"/>
    <w:rsid w:val="004F6639"/>
    <w:rsid w:val="00501BA4"/>
    <w:rsid w:val="00502B3F"/>
    <w:rsid w:val="005031EB"/>
    <w:rsid w:val="005043C5"/>
    <w:rsid w:val="00504506"/>
    <w:rsid w:val="005062FB"/>
    <w:rsid w:val="005065ED"/>
    <w:rsid w:val="00506E8B"/>
    <w:rsid w:val="005072E1"/>
    <w:rsid w:val="00507420"/>
    <w:rsid w:val="005079F3"/>
    <w:rsid w:val="00511D77"/>
    <w:rsid w:val="0051246D"/>
    <w:rsid w:val="005127B6"/>
    <w:rsid w:val="0051362D"/>
    <w:rsid w:val="0051382F"/>
    <w:rsid w:val="005140CE"/>
    <w:rsid w:val="00514AEE"/>
    <w:rsid w:val="005156AB"/>
    <w:rsid w:val="00515AC4"/>
    <w:rsid w:val="00515EAB"/>
    <w:rsid w:val="00516186"/>
    <w:rsid w:val="00516B5C"/>
    <w:rsid w:val="00516D17"/>
    <w:rsid w:val="00520D70"/>
    <w:rsid w:val="005226BE"/>
    <w:rsid w:val="005226F5"/>
    <w:rsid w:val="00522812"/>
    <w:rsid w:val="00523DA4"/>
    <w:rsid w:val="0052596E"/>
    <w:rsid w:val="00525E61"/>
    <w:rsid w:val="00525F77"/>
    <w:rsid w:val="005261C4"/>
    <w:rsid w:val="0052739C"/>
    <w:rsid w:val="00531E2A"/>
    <w:rsid w:val="005322CA"/>
    <w:rsid w:val="005362A2"/>
    <w:rsid w:val="00540A6D"/>
    <w:rsid w:val="0054248C"/>
    <w:rsid w:val="00542F36"/>
    <w:rsid w:val="00543DB0"/>
    <w:rsid w:val="00544A67"/>
    <w:rsid w:val="00544AAC"/>
    <w:rsid w:val="00544E3C"/>
    <w:rsid w:val="005454DA"/>
    <w:rsid w:val="00545574"/>
    <w:rsid w:val="00545967"/>
    <w:rsid w:val="00547A21"/>
    <w:rsid w:val="0055080E"/>
    <w:rsid w:val="0055290B"/>
    <w:rsid w:val="005537C1"/>
    <w:rsid w:val="00553D60"/>
    <w:rsid w:val="00554A94"/>
    <w:rsid w:val="00554D1A"/>
    <w:rsid w:val="005566ED"/>
    <w:rsid w:val="00561AB6"/>
    <w:rsid w:val="005624AC"/>
    <w:rsid w:val="00562992"/>
    <w:rsid w:val="00562C35"/>
    <w:rsid w:val="00564D33"/>
    <w:rsid w:val="00565285"/>
    <w:rsid w:val="00565462"/>
    <w:rsid w:val="0056553D"/>
    <w:rsid w:val="005655EB"/>
    <w:rsid w:val="005664FA"/>
    <w:rsid w:val="005667C0"/>
    <w:rsid w:val="0057000B"/>
    <w:rsid w:val="00570482"/>
    <w:rsid w:val="00570C9F"/>
    <w:rsid w:val="00571106"/>
    <w:rsid w:val="005733F2"/>
    <w:rsid w:val="005743EC"/>
    <w:rsid w:val="00576426"/>
    <w:rsid w:val="0057661F"/>
    <w:rsid w:val="00576E33"/>
    <w:rsid w:val="00577438"/>
    <w:rsid w:val="00577C58"/>
    <w:rsid w:val="0058011A"/>
    <w:rsid w:val="00580457"/>
    <w:rsid w:val="00580898"/>
    <w:rsid w:val="00581350"/>
    <w:rsid w:val="0058137C"/>
    <w:rsid w:val="005816BC"/>
    <w:rsid w:val="005826EC"/>
    <w:rsid w:val="00582ACF"/>
    <w:rsid w:val="00582C85"/>
    <w:rsid w:val="0058310E"/>
    <w:rsid w:val="005838C7"/>
    <w:rsid w:val="00583B59"/>
    <w:rsid w:val="00583ECB"/>
    <w:rsid w:val="005855F1"/>
    <w:rsid w:val="00585E50"/>
    <w:rsid w:val="005860CD"/>
    <w:rsid w:val="00587938"/>
    <w:rsid w:val="00590112"/>
    <w:rsid w:val="00590766"/>
    <w:rsid w:val="00591307"/>
    <w:rsid w:val="0059183E"/>
    <w:rsid w:val="00591944"/>
    <w:rsid w:val="00591F69"/>
    <w:rsid w:val="0059242D"/>
    <w:rsid w:val="00593035"/>
    <w:rsid w:val="005946DE"/>
    <w:rsid w:val="00594D9B"/>
    <w:rsid w:val="00595143"/>
    <w:rsid w:val="00595456"/>
    <w:rsid w:val="00596ED3"/>
    <w:rsid w:val="00596F19"/>
    <w:rsid w:val="00597358"/>
    <w:rsid w:val="005A04D2"/>
    <w:rsid w:val="005A1B5E"/>
    <w:rsid w:val="005A29CD"/>
    <w:rsid w:val="005A4BF1"/>
    <w:rsid w:val="005A561E"/>
    <w:rsid w:val="005A5769"/>
    <w:rsid w:val="005A66F6"/>
    <w:rsid w:val="005A690B"/>
    <w:rsid w:val="005A69F8"/>
    <w:rsid w:val="005A725F"/>
    <w:rsid w:val="005B1671"/>
    <w:rsid w:val="005B243F"/>
    <w:rsid w:val="005B49F2"/>
    <w:rsid w:val="005B4D3B"/>
    <w:rsid w:val="005B5E86"/>
    <w:rsid w:val="005C1552"/>
    <w:rsid w:val="005C163F"/>
    <w:rsid w:val="005C17B2"/>
    <w:rsid w:val="005C19A1"/>
    <w:rsid w:val="005C2052"/>
    <w:rsid w:val="005C2C31"/>
    <w:rsid w:val="005C41DF"/>
    <w:rsid w:val="005C45B3"/>
    <w:rsid w:val="005C4F1E"/>
    <w:rsid w:val="005C5A81"/>
    <w:rsid w:val="005C5AB9"/>
    <w:rsid w:val="005C66D8"/>
    <w:rsid w:val="005D0224"/>
    <w:rsid w:val="005D0641"/>
    <w:rsid w:val="005D0C61"/>
    <w:rsid w:val="005D1FE0"/>
    <w:rsid w:val="005D3748"/>
    <w:rsid w:val="005D47FA"/>
    <w:rsid w:val="005D5AE2"/>
    <w:rsid w:val="005D5E89"/>
    <w:rsid w:val="005D77C2"/>
    <w:rsid w:val="005D7A48"/>
    <w:rsid w:val="005E0F2B"/>
    <w:rsid w:val="005E1D3D"/>
    <w:rsid w:val="005E29A3"/>
    <w:rsid w:val="005E2AB5"/>
    <w:rsid w:val="005E2B0D"/>
    <w:rsid w:val="005E2C71"/>
    <w:rsid w:val="005E4108"/>
    <w:rsid w:val="005E6356"/>
    <w:rsid w:val="005F014C"/>
    <w:rsid w:val="005F04FF"/>
    <w:rsid w:val="005F0FD0"/>
    <w:rsid w:val="005F176E"/>
    <w:rsid w:val="005F2FBA"/>
    <w:rsid w:val="005F50D1"/>
    <w:rsid w:val="005F5FE4"/>
    <w:rsid w:val="005F6A20"/>
    <w:rsid w:val="005F71F7"/>
    <w:rsid w:val="005F7CC4"/>
    <w:rsid w:val="005F7E5D"/>
    <w:rsid w:val="006007B8"/>
    <w:rsid w:val="0060106A"/>
    <w:rsid w:val="006013A9"/>
    <w:rsid w:val="00601D86"/>
    <w:rsid w:val="00601F3E"/>
    <w:rsid w:val="00603040"/>
    <w:rsid w:val="00603829"/>
    <w:rsid w:val="006040AE"/>
    <w:rsid w:val="00604348"/>
    <w:rsid w:val="00604676"/>
    <w:rsid w:val="00605B6F"/>
    <w:rsid w:val="00605EF8"/>
    <w:rsid w:val="00607189"/>
    <w:rsid w:val="006078C1"/>
    <w:rsid w:val="0060796A"/>
    <w:rsid w:val="0061107E"/>
    <w:rsid w:val="00611747"/>
    <w:rsid w:val="00612293"/>
    <w:rsid w:val="00612B4D"/>
    <w:rsid w:val="00612D2B"/>
    <w:rsid w:val="006132D9"/>
    <w:rsid w:val="006135B3"/>
    <w:rsid w:val="00613DF3"/>
    <w:rsid w:val="00615A36"/>
    <w:rsid w:val="006168B9"/>
    <w:rsid w:val="006169AB"/>
    <w:rsid w:val="00617343"/>
    <w:rsid w:val="00617880"/>
    <w:rsid w:val="00617A8F"/>
    <w:rsid w:val="006200A7"/>
    <w:rsid w:val="006204E5"/>
    <w:rsid w:val="006214CB"/>
    <w:rsid w:val="00621796"/>
    <w:rsid w:val="0062280E"/>
    <w:rsid w:val="00624189"/>
    <w:rsid w:val="006241CD"/>
    <w:rsid w:val="00624291"/>
    <w:rsid w:val="00624E94"/>
    <w:rsid w:val="006253F2"/>
    <w:rsid w:val="00625B62"/>
    <w:rsid w:val="00625BDC"/>
    <w:rsid w:val="00626683"/>
    <w:rsid w:val="00626E4D"/>
    <w:rsid w:val="006272C7"/>
    <w:rsid w:val="006274B6"/>
    <w:rsid w:val="00627663"/>
    <w:rsid w:val="00627A56"/>
    <w:rsid w:val="006325CA"/>
    <w:rsid w:val="00633702"/>
    <w:rsid w:val="0063543E"/>
    <w:rsid w:val="00635D76"/>
    <w:rsid w:val="00636B64"/>
    <w:rsid w:val="00637455"/>
    <w:rsid w:val="00637B0E"/>
    <w:rsid w:val="00637E02"/>
    <w:rsid w:val="0064058D"/>
    <w:rsid w:val="00641014"/>
    <w:rsid w:val="00642876"/>
    <w:rsid w:val="00642F63"/>
    <w:rsid w:val="006435BE"/>
    <w:rsid w:val="00643943"/>
    <w:rsid w:val="006442FF"/>
    <w:rsid w:val="006448BA"/>
    <w:rsid w:val="006449D6"/>
    <w:rsid w:val="00644F86"/>
    <w:rsid w:val="00645EBC"/>
    <w:rsid w:val="0064618D"/>
    <w:rsid w:val="0064639D"/>
    <w:rsid w:val="0064684F"/>
    <w:rsid w:val="006505F6"/>
    <w:rsid w:val="00651D27"/>
    <w:rsid w:val="00652140"/>
    <w:rsid w:val="006529C0"/>
    <w:rsid w:val="0065352D"/>
    <w:rsid w:val="00653606"/>
    <w:rsid w:val="00653904"/>
    <w:rsid w:val="0065455C"/>
    <w:rsid w:val="0065649B"/>
    <w:rsid w:val="006575A3"/>
    <w:rsid w:val="00657FE1"/>
    <w:rsid w:val="00661A81"/>
    <w:rsid w:val="00661CFB"/>
    <w:rsid w:val="00661E54"/>
    <w:rsid w:val="006634CD"/>
    <w:rsid w:val="0066380C"/>
    <w:rsid w:val="00663A01"/>
    <w:rsid w:val="00663A33"/>
    <w:rsid w:val="00664254"/>
    <w:rsid w:val="00664534"/>
    <w:rsid w:val="00666522"/>
    <w:rsid w:val="00666756"/>
    <w:rsid w:val="006673F0"/>
    <w:rsid w:val="00667835"/>
    <w:rsid w:val="00667918"/>
    <w:rsid w:val="00667B86"/>
    <w:rsid w:val="00667C5F"/>
    <w:rsid w:val="00670CD9"/>
    <w:rsid w:val="00670FF7"/>
    <w:rsid w:val="00671B25"/>
    <w:rsid w:val="00672479"/>
    <w:rsid w:val="006726FE"/>
    <w:rsid w:val="00672F3C"/>
    <w:rsid w:val="006767C6"/>
    <w:rsid w:val="0067698E"/>
    <w:rsid w:val="0067748D"/>
    <w:rsid w:val="006812A8"/>
    <w:rsid w:val="006832D1"/>
    <w:rsid w:val="0068438B"/>
    <w:rsid w:val="00684434"/>
    <w:rsid w:val="00684D25"/>
    <w:rsid w:val="0068602D"/>
    <w:rsid w:val="00686F82"/>
    <w:rsid w:val="006878A4"/>
    <w:rsid w:val="0068799D"/>
    <w:rsid w:val="00690028"/>
    <w:rsid w:val="0069055C"/>
    <w:rsid w:val="00691C29"/>
    <w:rsid w:val="00691C98"/>
    <w:rsid w:val="00691E25"/>
    <w:rsid w:val="00692299"/>
    <w:rsid w:val="00692BF1"/>
    <w:rsid w:val="00692C7C"/>
    <w:rsid w:val="00694125"/>
    <w:rsid w:val="00694932"/>
    <w:rsid w:val="006949B8"/>
    <w:rsid w:val="0069518C"/>
    <w:rsid w:val="006A0684"/>
    <w:rsid w:val="006A2470"/>
    <w:rsid w:val="006A2F60"/>
    <w:rsid w:val="006A4DA0"/>
    <w:rsid w:val="006A5383"/>
    <w:rsid w:val="006A57D2"/>
    <w:rsid w:val="006A58E9"/>
    <w:rsid w:val="006A5B3E"/>
    <w:rsid w:val="006A6E60"/>
    <w:rsid w:val="006A7778"/>
    <w:rsid w:val="006A79AE"/>
    <w:rsid w:val="006A7B74"/>
    <w:rsid w:val="006B0E29"/>
    <w:rsid w:val="006B11D5"/>
    <w:rsid w:val="006B1482"/>
    <w:rsid w:val="006B160D"/>
    <w:rsid w:val="006B1C5A"/>
    <w:rsid w:val="006B20F1"/>
    <w:rsid w:val="006B34F3"/>
    <w:rsid w:val="006B39E9"/>
    <w:rsid w:val="006B4D26"/>
    <w:rsid w:val="006B4E6C"/>
    <w:rsid w:val="006B558E"/>
    <w:rsid w:val="006B5B8E"/>
    <w:rsid w:val="006B6256"/>
    <w:rsid w:val="006C02B8"/>
    <w:rsid w:val="006C1DE0"/>
    <w:rsid w:val="006C28EB"/>
    <w:rsid w:val="006C4D9E"/>
    <w:rsid w:val="006C5061"/>
    <w:rsid w:val="006C5958"/>
    <w:rsid w:val="006C680E"/>
    <w:rsid w:val="006D01A1"/>
    <w:rsid w:val="006D1112"/>
    <w:rsid w:val="006D1243"/>
    <w:rsid w:val="006D20AC"/>
    <w:rsid w:val="006D2334"/>
    <w:rsid w:val="006D309E"/>
    <w:rsid w:val="006D54D8"/>
    <w:rsid w:val="006D57FC"/>
    <w:rsid w:val="006D5C84"/>
    <w:rsid w:val="006D5D3C"/>
    <w:rsid w:val="006D5F87"/>
    <w:rsid w:val="006D5FD8"/>
    <w:rsid w:val="006D6291"/>
    <w:rsid w:val="006D6C56"/>
    <w:rsid w:val="006D6F57"/>
    <w:rsid w:val="006E064C"/>
    <w:rsid w:val="006E335D"/>
    <w:rsid w:val="006E3745"/>
    <w:rsid w:val="006E37CF"/>
    <w:rsid w:val="006E5B9E"/>
    <w:rsid w:val="006E6CB1"/>
    <w:rsid w:val="006F07F0"/>
    <w:rsid w:val="006F0CB2"/>
    <w:rsid w:val="006F0D1F"/>
    <w:rsid w:val="006F2829"/>
    <w:rsid w:val="006F3B7B"/>
    <w:rsid w:val="006F453F"/>
    <w:rsid w:val="006F4A79"/>
    <w:rsid w:val="006F4FC2"/>
    <w:rsid w:val="006F5F54"/>
    <w:rsid w:val="006F6EF8"/>
    <w:rsid w:val="006F7978"/>
    <w:rsid w:val="006F7A1B"/>
    <w:rsid w:val="006F7AF1"/>
    <w:rsid w:val="0070041B"/>
    <w:rsid w:val="00700646"/>
    <w:rsid w:val="00703A50"/>
    <w:rsid w:val="00703CC8"/>
    <w:rsid w:val="007042B2"/>
    <w:rsid w:val="0070488B"/>
    <w:rsid w:val="00705518"/>
    <w:rsid w:val="00706011"/>
    <w:rsid w:val="00707243"/>
    <w:rsid w:val="00707972"/>
    <w:rsid w:val="0071109D"/>
    <w:rsid w:val="007110DD"/>
    <w:rsid w:val="007120EF"/>
    <w:rsid w:val="007133E8"/>
    <w:rsid w:val="0071499D"/>
    <w:rsid w:val="00715021"/>
    <w:rsid w:val="007150A6"/>
    <w:rsid w:val="00715A5C"/>
    <w:rsid w:val="00715C47"/>
    <w:rsid w:val="00715CD2"/>
    <w:rsid w:val="0071615C"/>
    <w:rsid w:val="00716405"/>
    <w:rsid w:val="00720046"/>
    <w:rsid w:val="00720511"/>
    <w:rsid w:val="007206A0"/>
    <w:rsid w:val="00721600"/>
    <w:rsid w:val="00723139"/>
    <w:rsid w:val="007231CE"/>
    <w:rsid w:val="00724C85"/>
    <w:rsid w:val="00725813"/>
    <w:rsid w:val="0072619A"/>
    <w:rsid w:val="0072731D"/>
    <w:rsid w:val="00731538"/>
    <w:rsid w:val="00732890"/>
    <w:rsid w:val="00732964"/>
    <w:rsid w:val="00732A39"/>
    <w:rsid w:val="00734314"/>
    <w:rsid w:val="0073475D"/>
    <w:rsid w:val="00735664"/>
    <w:rsid w:val="00735743"/>
    <w:rsid w:val="00735B05"/>
    <w:rsid w:val="00736302"/>
    <w:rsid w:val="00737269"/>
    <w:rsid w:val="007379A6"/>
    <w:rsid w:val="00742168"/>
    <w:rsid w:val="007422AB"/>
    <w:rsid w:val="00743F4C"/>
    <w:rsid w:val="00745509"/>
    <w:rsid w:val="007467A3"/>
    <w:rsid w:val="00746DB8"/>
    <w:rsid w:val="00746E65"/>
    <w:rsid w:val="0074756D"/>
    <w:rsid w:val="00747E48"/>
    <w:rsid w:val="007508C2"/>
    <w:rsid w:val="0075127E"/>
    <w:rsid w:val="00751C79"/>
    <w:rsid w:val="00753602"/>
    <w:rsid w:val="007536B0"/>
    <w:rsid w:val="00755A19"/>
    <w:rsid w:val="0075673F"/>
    <w:rsid w:val="007604C2"/>
    <w:rsid w:val="007609A1"/>
    <w:rsid w:val="007609F6"/>
    <w:rsid w:val="00761067"/>
    <w:rsid w:val="00762B8A"/>
    <w:rsid w:val="00762F9F"/>
    <w:rsid w:val="00762FAD"/>
    <w:rsid w:val="00763791"/>
    <w:rsid w:val="007649B3"/>
    <w:rsid w:val="00764FE4"/>
    <w:rsid w:val="007655D2"/>
    <w:rsid w:val="00765B07"/>
    <w:rsid w:val="00766412"/>
    <w:rsid w:val="00766FE9"/>
    <w:rsid w:val="007670B7"/>
    <w:rsid w:val="00771F1A"/>
    <w:rsid w:val="0077283D"/>
    <w:rsid w:val="007728F0"/>
    <w:rsid w:val="00773742"/>
    <w:rsid w:val="00774FE4"/>
    <w:rsid w:val="00775359"/>
    <w:rsid w:val="00776123"/>
    <w:rsid w:val="00776215"/>
    <w:rsid w:val="007762C3"/>
    <w:rsid w:val="007771D0"/>
    <w:rsid w:val="00777A71"/>
    <w:rsid w:val="00780D21"/>
    <w:rsid w:val="00781414"/>
    <w:rsid w:val="007815DF"/>
    <w:rsid w:val="007819D6"/>
    <w:rsid w:val="00782109"/>
    <w:rsid w:val="007830D3"/>
    <w:rsid w:val="00783B90"/>
    <w:rsid w:val="007852E1"/>
    <w:rsid w:val="007853AC"/>
    <w:rsid w:val="00785C80"/>
    <w:rsid w:val="007860E5"/>
    <w:rsid w:val="0078631E"/>
    <w:rsid w:val="00786715"/>
    <w:rsid w:val="007868BD"/>
    <w:rsid w:val="00787F05"/>
    <w:rsid w:val="0079025B"/>
    <w:rsid w:val="00790600"/>
    <w:rsid w:val="00792E26"/>
    <w:rsid w:val="00792F18"/>
    <w:rsid w:val="0079378C"/>
    <w:rsid w:val="007937EC"/>
    <w:rsid w:val="00794BBC"/>
    <w:rsid w:val="00794C27"/>
    <w:rsid w:val="0079578B"/>
    <w:rsid w:val="00796C9D"/>
    <w:rsid w:val="00796E4F"/>
    <w:rsid w:val="00796E5B"/>
    <w:rsid w:val="00796E5C"/>
    <w:rsid w:val="00797122"/>
    <w:rsid w:val="0079744C"/>
    <w:rsid w:val="007A08E4"/>
    <w:rsid w:val="007A178A"/>
    <w:rsid w:val="007A17BA"/>
    <w:rsid w:val="007A32ED"/>
    <w:rsid w:val="007A4573"/>
    <w:rsid w:val="007A649C"/>
    <w:rsid w:val="007A665C"/>
    <w:rsid w:val="007A6B34"/>
    <w:rsid w:val="007A6DFA"/>
    <w:rsid w:val="007A70C6"/>
    <w:rsid w:val="007B16F8"/>
    <w:rsid w:val="007B1A00"/>
    <w:rsid w:val="007B2168"/>
    <w:rsid w:val="007B2437"/>
    <w:rsid w:val="007B49EE"/>
    <w:rsid w:val="007B63F5"/>
    <w:rsid w:val="007B7383"/>
    <w:rsid w:val="007C053D"/>
    <w:rsid w:val="007C0A9B"/>
    <w:rsid w:val="007C1707"/>
    <w:rsid w:val="007C2773"/>
    <w:rsid w:val="007C48D9"/>
    <w:rsid w:val="007C58BE"/>
    <w:rsid w:val="007C7053"/>
    <w:rsid w:val="007C7F77"/>
    <w:rsid w:val="007D0625"/>
    <w:rsid w:val="007D092A"/>
    <w:rsid w:val="007D129E"/>
    <w:rsid w:val="007D185C"/>
    <w:rsid w:val="007D1997"/>
    <w:rsid w:val="007D3F88"/>
    <w:rsid w:val="007D4213"/>
    <w:rsid w:val="007D4BA3"/>
    <w:rsid w:val="007D4F76"/>
    <w:rsid w:val="007D51B0"/>
    <w:rsid w:val="007D5E0F"/>
    <w:rsid w:val="007D67F5"/>
    <w:rsid w:val="007D73B2"/>
    <w:rsid w:val="007E009B"/>
    <w:rsid w:val="007E0C18"/>
    <w:rsid w:val="007E25A6"/>
    <w:rsid w:val="007E2847"/>
    <w:rsid w:val="007E2961"/>
    <w:rsid w:val="007E4980"/>
    <w:rsid w:val="007E50EB"/>
    <w:rsid w:val="007E5238"/>
    <w:rsid w:val="007E6C10"/>
    <w:rsid w:val="007E791E"/>
    <w:rsid w:val="007F10AC"/>
    <w:rsid w:val="007F1B89"/>
    <w:rsid w:val="007F1C8E"/>
    <w:rsid w:val="007F20B8"/>
    <w:rsid w:val="007F2107"/>
    <w:rsid w:val="007F2742"/>
    <w:rsid w:val="007F291B"/>
    <w:rsid w:val="007F3F98"/>
    <w:rsid w:val="007F410F"/>
    <w:rsid w:val="007F44BF"/>
    <w:rsid w:val="007F48EE"/>
    <w:rsid w:val="007F4D7C"/>
    <w:rsid w:val="007F4F60"/>
    <w:rsid w:val="007F6013"/>
    <w:rsid w:val="007F6109"/>
    <w:rsid w:val="007F7187"/>
    <w:rsid w:val="007F7A25"/>
    <w:rsid w:val="0080066B"/>
    <w:rsid w:val="008015C7"/>
    <w:rsid w:val="00801928"/>
    <w:rsid w:val="008029B7"/>
    <w:rsid w:val="00803A8C"/>
    <w:rsid w:val="00803B08"/>
    <w:rsid w:val="008046FD"/>
    <w:rsid w:val="0080640E"/>
    <w:rsid w:val="00806BAD"/>
    <w:rsid w:val="008070AA"/>
    <w:rsid w:val="00807520"/>
    <w:rsid w:val="00807C3B"/>
    <w:rsid w:val="00807CFE"/>
    <w:rsid w:val="008100D2"/>
    <w:rsid w:val="00810243"/>
    <w:rsid w:val="0081027C"/>
    <w:rsid w:val="00812A93"/>
    <w:rsid w:val="00813981"/>
    <w:rsid w:val="008153C0"/>
    <w:rsid w:val="00820870"/>
    <w:rsid w:val="00820BF0"/>
    <w:rsid w:val="0082118A"/>
    <w:rsid w:val="008226E2"/>
    <w:rsid w:val="008229D2"/>
    <w:rsid w:val="00824668"/>
    <w:rsid w:val="00825497"/>
    <w:rsid w:val="0082707A"/>
    <w:rsid w:val="00827E9E"/>
    <w:rsid w:val="00830820"/>
    <w:rsid w:val="00830F0E"/>
    <w:rsid w:val="008314CA"/>
    <w:rsid w:val="00832A93"/>
    <w:rsid w:val="00832D62"/>
    <w:rsid w:val="00833A01"/>
    <w:rsid w:val="00834229"/>
    <w:rsid w:val="008347AF"/>
    <w:rsid w:val="008349F2"/>
    <w:rsid w:val="00834E12"/>
    <w:rsid w:val="00835280"/>
    <w:rsid w:val="008369A5"/>
    <w:rsid w:val="00836A5D"/>
    <w:rsid w:val="00836C64"/>
    <w:rsid w:val="008370AF"/>
    <w:rsid w:val="008403A8"/>
    <w:rsid w:val="008408F7"/>
    <w:rsid w:val="00841383"/>
    <w:rsid w:val="008417BB"/>
    <w:rsid w:val="00842532"/>
    <w:rsid w:val="00842B2B"/>
    <w:rsid w:val="0084433F"/>
    <w:rsid w:val="008446EF"/>
    <w:rsid w:val="00844990"/>
    <w:rsid w:val="00844FFB"/>
    <w:rsid w:val="008460FC"/>
    <w:rsid w:val="00846BC9"/>
    <w:rsid w:val="00847EE7"/>
    <w:rsid w:val="0085100E"/>
    <w:rsid w:val="00851845"/>
    <w:rsid w:val="00851C15"/>
    <w:rsid w:val="00851FFB"/>
    <w:rsid w:val="00852BAF"/>
    <w:rsid w:val="00852DA5"/>
    <w:rsid w:val="00854880"/>
    <w:rsid w:val="00856F3F"/>
    <w:rsid w:val="0085715C"/>
    <w:rsid w:val="008571B5"/>
    <w:rsid w:val="008600E9"/>
    <w:rsid w:val="00860B38"/>
    <w:rsid w:val="00861C54"/>
    <w:rsid w:val="00862803"/>
    <w:rsid w:val="00862D9E"/>
    <w:rsid w:val="00863E23"/>
    <w:rsid w:val="00865C74"/>
    <w:rsid w:val="00866C38"/>
    <w:rsid w:val="0087118D"/>
    <w:rsid w:val="00871312"/>
    <w:rsid w:val="008713B6"/>
    <w:rsid w:val="0087144B"/>
    <w:rsid w:val="008715CF"/>
    <w:rsid w:val="0087168B"/>
    <w:rsid w:val="00871B5F"/>
    <w:rsid w:val="00871F42"/>
    <w:rsid w:val="008736C6"/>
    <w:rsid w:val="008747EB"/>
    <w:rsid w:val="0087664A"/>
    <w:rsid w:val="008779AD"/>
    <w:rsid w:val="00877CB7"/>
    <w:rsid w:val="00877EFA"/>
    <w:rsid w:val="00881DF3"/>
    <w:rsid w:val="008822A7"/>
    <w:rsid w:val="00882531"/>
    <w:rsid w:val="00882A90"/>
    <w:rsid w:val="00884992"/>
    <w:rsid w:val="00884C24"/>
    <w:rsid w:val="00885B27"/>
    <w:rsid w:val="00885CC1"/>
    <w:rsid w:val="00886CED"/>
    <w:rsid w:val="00887FD0"/>
    <w:rsid w:val="00890C3A"/>
    <w:rsid w:val="00890FEB"/>
    <w:rsid w:val="00892359"/>
    <w:rsid w:val="00892DB2"/>
    <w:rsid w:val="00892EDD"/>
    <w:rsid w:val="00894694"/>
    <w:rsid w:val="008947A1"/>
    <w:rsid w:val="00894F4C"/>
    <w:rsid w:val="00895110"/>
    <w:rsid w:val="00895119"/>
    <w:rsid w:val="00895C59"/>
    <w:rsid w:val="00896698"/>
    <w:rsid w:val="008A08AB"/>
    <w:rsid w:val="008A11BB"/>
    <w:rsid w:val="008A1355"/>
    <w:rsid w:val="008A1561"/>
    <w:rsid w:val="008A2034"/>
    <w:rsid w:val="008A2D4C"/>
    <w:rsid w:val="008A365C"/>
    <w:rsid w:val="008A3959"/>
    <w:rsid w:val="008A3AD5"/>
    <w:rsid w:val="008A3AF2"/>
    <w:rsid w:val="008A43E7"/>
    <w:rsid w:val="008A5068"/>
    <w:rsid w:val="008A5771"/>
    <w:rsid w:val="008A5B56"/>
    <w:rsid w:val="008B0794"/>
    <w:rsid w:val="008B1925"/>
    <w:rsid w:val="008B1FF8"/>
    <w:rsid w:val="008B229C"/>
    <w:rsid w:val="008B3E3D"/>
    <w:rsid w:val="008B47F9"/>
    <w:rsid w:val="008B48BF"/>
    <w:rsid w:val="008B49DA"/>
    <w:rsid w:val="008B4DA3"/>
    <w:rsid w:val="008B5850"/>
    <w:rsid w:val="008B6581"/>
    <w:rsid w:val="008B77F6"/>
    <w:rsid w:val="008B7EED"/>
    <w:rsid w:val="008B7FE1"/>
    <w:rsid w:val="008C0A0C"/>
    <w:rsid w:val="008C26AC"/>
    <w:rsid w:val="008C4037"/>
    <w:rsid w:val="008C4299"/>
    <w:rsid w:val="008C43D0"/>
    <w:rsid w:val="008C55AF"/>
    <w:rsid w:val="008C570A"/>
    <w:rsid w:val="008C6395"/>
    <w:rsid w:val="008C6971"/>
    <w:rsid w:val="008C7369"/>
    <w:rsid w:val="008C7A02"/>
    <w:rsid w:val="008D0218"/>
    <w:rsid w:val="008D1012"/>
    <w:rsid w:val="008D19AC"/>
    <w:rsid w:val="008D2C58"/>
    <w:rsid w:val="008D3155"/>
    <w:rsid w:val="008D3549"/>
    <w:rsid w:val="008D3F13"/>
    <w:rsid w:val="008D40F0"/>
    <w:rsid w:val="008D4BC2"/>
    <w:rsid w:val="008D6D8F"/>
    <w:rsid w:val="008D6F32"/>
    <w:rsid w:val="008D7058"/>
    <w:rsid w:val="008D72E3"/>
    <w:rsid w:val="008E090B"/>
    <w:rsid w:val="008E1ED8"/>
    <w:rsid w:val="008E2E62"/>
    <w:rsid w:val="008E3855"/>
    <w:rsid w:val="008E3DFD"/>
    <w:rsid w:val="008E40B9"/>
    <w:rsid w:val="008E4187"/>
    <w:rsid w:val="008E56C0"/>
    <w:rsid w:val="008E57E3"/>
    <w:rsid w:val="008E6D94"/>
    <w:rsid w:val="008E7A5F"/>
    <w:rsid w:val="008E7CCD"/>
    <w:rsid w:val="008F063E"/>
    <w:rsid w:val="008F2B54"/>
    <w:rsid w:val="008F3D1C"/>
    <w:rsid w:val="008F42E3"/>
    <w:rsid w:val="008F6C4F"/>
    <w:rsid w:val="008F6C84"/>
    <w:rsid w:val="008F6F90"/>
    <w:rsid w:val="008F70F5"/>
    <w:rsid w:val="0090102F"/>
    <w:rsid w:val="009024CC"/>
    <w:rsid w:val="0090251D"/>
    <w:rsid w:val="00902537"/>
    <w:rsid w:val="00903785"/>
    <w:rsid w:val="00903F05"/>
    <w:rsid w:val="00904906"/>
    <w:rsid w:val="00904C63"/>
    <w:rsid w:val="00904E74"/>
    <w:rsid w:val="00905C58"/>
    <w:rsid w:val="009062DB"/>
    <w:rsid w:val="009065D2"/>
    <w:rsid w:val="00906D5E"/>
    <w:rsid w:val="00906F86"/>
    <w:rsid w:val="009077EF"/>
    <w:rsid w:val="00910136"/>
    <w:rsid w:val="00910221"/>
    <w:rsid w:val="00910C4B"/>
    <w:rsid w:val="009126C8"/>
    <w:rsid w:val="00912910"/>
    <w:rsid w:val="00912EB9"/>
    <w:rsid w:val="00912FB4"/>
    <w:rsid w:val="00914400"/>
    <w:rsid w:val="00914617"/>
    <w:rsid w:val="009154D7"/>
    <w:rsid w:val="009155FA"/>
    <w:rsid w:val="00915BFC"/>
    <w:rsid w:val="00916652"/>
    <w:rsid w:val="00916821"/>
    <w:rsid w:val="00917407"/>
    <w:rsid w:val="00917D98"/>
    <w:rsid w:val="009201B3"/>
    <w:rsid w:val="00920569"/>
    <w:rsid w:val="00921C4D"/>
    <w:rsid w:val="00921DFE"/>
    <w:rsid w:val="00924C0E"/>
    <w:rsid w:val="00924D09"/>
    <w:rsid w:val="00924E48"/>
    <w:rsid w:val="00926AA2"/>
    <w:rsid w:val="00926B1E"/>
    <w:rsid w:val="00927DC5"/>
    <w:rsid w:val="009307CB"/>
    <w:rsid w:val="00930856"/>
    <w:rsid w:val="00932051"/>
    <w:rsid w:val="0093390D"/>
    <w:rsid w:val="00933CED"/>
    <w:rsid w:val="00933E33"/>
    <w:rsid w:val="00934460"/>
    <w:rsid w:val="009349B5"/>
    <w:rsid w:val="00934A94"/>
    <w:rsid w:val="00934B88"/>
    <w:rsid w:val="00934C63"/>
    <w:rsid w:val="009356A8"/>
    <w:rsid w:val="009360BD"/>
    <w:rsid w:val="00936166"/>
    <w:rsid w:val="0093625E"/>
    <w:rsid w:val="009377CA"/>
    <w:rsid w:val="00937BA8"/>
    <w:rsid w:val="009401A5"/>
    <w:rsid w:val="00941ABA"/>
    <w:rsid w:val="00942C9E"/>
    <w:rsid w:val="00943637"/>
    <w:rsid w:val="00943C53"/>
    <w:rsid w:val="00945C74"/>
    <w:rsid w:val="00945F68"/>
    <w:rsid w:val="00946883"/>
    <w:rsid w:val="00947719"/>
    <w:rsid w:val="009477CB"/>
    <w:rsid w:val="00947A5E"/>
    <w:rsid w:val="00947F5D"/>
    <w:rsid w:val="00950390"/>
    <w:rsid w:val="00950624"/>
    <w:rsid w:val="009510C5"/>
    <w:rsid w:val="00951D6A"/>
    <w:rsid w:val="00952DD3"/>
    <w:rsid w:val="0095454F"/>
    <w:rsid w:val="0095465B"/>
    <w:rsid w:val="009551BE"/>
    <w:rsid w:val="00956EF5"/>
    <w:rsid w:val="009571CE"/>
    <w:rsid w:val="009573EF"/>
    <w:rsid w:val="009601E9"/>
    <w:rsid w:val="00960A1C"/>
    <w:rsid w:val="009614F1"/>
    <w:rsid w:val="00961A91"/>
    <w:rsid w:val="00961E27"/>
    <w:rsid w:val="009620E8"/>
    <w:rsid w:val="009632EC"/>
    <w:rsid w:val="00963FA2"/>
    <w:rsid w:val="0096442F"/>
    <w:rsid w:val="00964ACC"/>
    <w:rsid w:val="009653DE"/>
    <w:rsid w:val="009668BB"/>
    <w:rsid w:val="009669A3"/>
    <w:rsid w:val="00970163"/>
    <w:rsid w:val="00970B25"/>
    <w:rsid w:val="00970B3C"/>
    <w:rsid w:val="009717DA"/>
    <w:rsid w:val="009730D4"/>
    <w:rsid w:val="009755ED"/>
    <w:rsid w:val="00975EC5"/>
    <w:rsid w:val="00977268"/>
    <w:rsid w:val="009807E7"/>
    <w:rsid w:val="0098160F"/>
    <w:rsid w:val="00981D8E"/>
    <w:rsid w:val="00981E58"/>
    <w:rsid w:val="0098301A"/>
    <w:rsid w:val="00983CE8"/>
    <w:rsid w:val="00984116"/>
    <w:rsid w:val="00984EBB"/>
    <w:rsid w:val="00984F71"/>
    <w:rsid w:val="0098514D"/>
    <w:rsid w:val="00985F39"/>
    <w:rsid w:val="00986119"/>
    <w:rsid w:val="0099010B"/>
    <w:rsid w:val="0099013F"/>
    <w:rsid w:val="0099107B"/>
    <w:rsid w:val="0099188E"/>
    <w:rsid w:val="009922EB"/>
    <w:rsid w:val="009925B2"/>
    <w:rsid w:val="0099299C"/>
    <w:rsid w:val="00993AB8"/>
    <w:rsid w:val="00995244"/>
    <w:rsid w:val="009952FF"/>
    <w:rsid w:val="009954A3"/>
    <w:rsid w:val="00995B0C"/>
    <w:rsid w:val="00995BCA"/>
    <w:rsid w:val="009960E5"/>
    <w:rsid w:val="00997E58"/>
    <w:rsid w:val="00997FEB"/>
    <w:rsid w:val="0099901E"/>
    <w:rsid w:val="009A078F"/>
    <w:rsid w:val="009A259B"/>
    <w:rsid w:val="009A3977"/>
    <w:rsid w:val="009A59C3"/>
    <w:rsid w:val="009A5E55"/>
    <w:rsid w:val="009A78CD"/>
    <w:rsid w:val="009B0195"/>
    <w:rsid w:val="009B05B4"/>
    <w:rsid w:val="009B1426"/>
    <w:rsid w:val="009B2ABC"/>
    <w:rsid w:val="009B2E76"/>
    <w:rsid w:val="009B36C0"/>
    <w:rsid w:val="009B3810"/>
    <w:rsid w:val="009B382F"/>
    <w:rsid w:val="009B3BEE"/>
    <w:rsid w:val="009B42D9"/>
    <w:rsid w:val="009B4D26"/>
    <w:rsid w:val="009B5964"/>
    <w:rsid w:val="009B5C57"/>
    <w:rsid w:val="009B5EF8"/>
    <w:rsid w:val="009B62CB"/>
    <w:rsid w:val="009B6493"/>
    <w:rsid w:val="009B6AF9"/>
    <w:rsid w:val="009B7723"/>
    <w:rsid w:val="009B7D01"/>
    <w:rsid w:val="009C0DC2"/>
    <w:rsid w:val="009C0EBE"/>
    <w:rsid w:val="009C218D"/>
    <w:rsid w:val="009C289F"/>
    <w:rsid w:val="009C2ED0"/>
    <w:rsid w:val="009C368A"/>
    <w:rsid w:val="009C4644"/>
    <w:rsid w:val="009C4FDA"/>
    <w:rsid w:val="009C526A"/>
    <w:rsid w:val="009C5476"/>
    <w:rsid w:val="009C55C9"/>
    <w:rsid w:val="009C5939"/>
    <w:rsid w:val="009C653D"/>
    <w:rsid w:val="009C75CA"/>
    <w:rsid w:val="009C79EF"/>
    <w:rsid w:val="009D07C7"/>
    <w:rsid w:val="009D0E4E"/>
    <w:rsid w:val="009D1696"/>
    <w:rsid w:val="009D1A84"/>
    <w:rsid w:val="009D1ABD"/>
    <w:rsid w:val="009D1B41"/>
    <w:rsid w:val="009D2767"/>
    <w:rsid w:val="009D279C"/>
    <w:rsid w:val="009D34E4"/>
    <w:rsid w:val="009D3D5A"/>
    <w:rsid w:val="009D44BD"/>
    <w:rsid w:val="009D477E"/>
    <w:rsid w:val="009D4C81"/>
    <w:rsid w:val="009D52F3"/>
    <w:rsid w:val="009D65BB"/>
    <w:rsid w:val="009D7A8C"/>
    <w:rsid w:val="009E1491"/>
    <w:rsid w:val="009E1F3F"/>
    <w:rsid w:val="009E3B62"/>
    <w:rsid w:val="009E3F38"/>
    <w:rsid w:val="009E4308"/>
    <w:rsid w:val="009E51B0"/>
    <w:rsid w:val="009E6851"/>
    <w:rsid w:val="009E77AA"/>
    <w:rsid w:val="009E78AC"/>
    <w:rsid w:val="009E7AA3"/>
    <w:rsid w:val="009E7EF2"/>
    <w:rsid w:val="009F291D"/>
    <w:rsid w:val="009F2D3E"/>
    <w:rsid w:val="009F425B"/>
    <w:rsid w:val="009F4A90"/>
    <w:rsid w:val="009F4F5D"/>
    <w:rsid w:val="009F5506"/>
    <w:rsid w:val="009F59D6"/>
    <w:rsid w:val="009F64E3"/>
    <w:rsid w:val="009F6748"/>
    <w:rsid w:val="009F71C3"/>
    <w:rsid w:val="009F7541"/>
    <w:rsid w:val="00A0029B"/>
    <w:rsid w:val="00A00DCD"/>
    <w:rsid w:val="00A0186F"/>
    <w:rsid w:val="00A01C58"/>
    <w:rsid w:val="00A02855"/>
    <w:rsid w:val="00A03223"/>
    <w:rsid w:val="00A037D6"/>
    <w:rsid w:val="00A03F4D"/>
    <w:rsid w:val="00A047A5"/>
    <w:rsid w:val="00A04B3A"/>
    <w:rsid w:val="00A10C19"/>
    <w:rsid w:val="00A110A4"/>
    <w:rsid w:val="00A12167"/>
    <w:rsid w:val="00A1288E"/>
    <w:rsid w:val="00A13FE6"/>
    <w:rsid w:val="00A140BF"/>
    <w:rsid w:val="00A14B63"/>
    <w:rsid w:val="00A14D39"/>
    <w:rsid w:val="00A15871"/>
    <w:rsid w:val="00A1588F"/>
    <w:rsid w:val="00A15E4E"/>
    <w:rsid w:val="00A16530"/>
    <w:rsid w:val="00A16B10"/>
    <w:rsid w:val="00A2116C"/>
    <w:rsid w:val="00A222F0"/>
    <w:rsid w:val="00A22626"/>
    <w:rsid w:val="00A251F4"/>
    <w:rsid w:val="00A2603B"/>
    <w:rsid w:val="00A265BC"/>
    <w:rsid w:val="00A266F7"/>
    <w:rsid w:val="00A278F6"/>
    <w:rsid w:val="00A27A7C"/>
    <w:rsid w:val="00A27FD4"/>
    <w:rsid w:val="00A31AF7"/>
    <w:rsid w:val="00A31FCB"/>
    <w:rsid w:val="00A3300D"/>
    <w:rsid w:val="00A33B6D"/>
    <w:rsid w:val="00A367CB"/>
    <w:rsid w:val="00A3702C"/>
    <w:rsid w:val="00A377F1"/>
    <w:rsid w:val="00A3DC7F"/>
    <w:rsid w:val="00A408C5"/>
    <w:rsid w:val="00A40AE0"/>
    <w:rsid w:val="00A40CF6"/>
    <w:rsid w:val="00A41095"/>
    <w:rsid w:val="00A43698"/>
    <w:rsid w:val="00A43F64"/>
    <w:rsid w:val="00A449D6"/>
    <w:rsid w:val="00A449D7"/>
    <w:rsid w:val="00A46CF6"/>
    <w:rsid w:val="00A46D44"/>
    <w:rsid w:val="00A47323"/>
    <w:rsid w:val="00A501BF"/>
    <w:rsid w:val="00A50DE4"/>
    <w:rsid w:val="00A51818"/>
    <w:rsid w:val="00A51882"/>
    <w:rsid w:val="00A51E01"/>
    <w:rsid w:val="00A51FFE"/>
    <w:rsid w:val="00A535B8"/>
    <w:rsid w:val="00A537E7"/>
    <w:rsid w:val="00A5478F"/>
    <w:rsid w:val="00A55872"/>
    <w:rsid w:val="00A5681B"/>
    <w:rsid w:val="00A5695C"/>
    <w:rsid w:val="00A56AEE"/>
    <w:rsid w:val="00A56BF6"/>
    <w:rsid w:val="00A56C75"/>
    <w:rsid w:val="00A5753D"/>
    <w:rsid w:val="00A60365"/>
    <w:rsid w:val="00A605E0"/>
    <w:rsid w:val="00A609C1"/>
    <w:rsid w:val="00A614EA"/>
    <w:rsid w:val="00A61A83"/>
    <w:rsid w:val="00A61D0F"/>
    <w:rsid w:val="00A63CA6"/>
    <w:rsid w:val="00A63D39"/>
    <w:rsid w:val="00A65713"/>
    <w:rsid w:val="00A65C38"/>
    <w:rsid w:val="00A66760"/>
    <w:rsid w:val="00A6717C"/>
    <w:rsid w:val="00A67B2D"/>
    <w:rsid w:val="00A70C76"/>
    <w:rsid w:val="00A73D8D"/>
    <w:rsid w:val="00A73EC4"/>
    <w:rsid w:val="00A746D7"/>
    <w:rsid w:val="00A75CAC"/>
    <w:rsid w:val="00A76936"/>
    <w:rsid w:val="00A76F1E"/>
    <w:rsid w:val="00A803F4"/>
    <w:rsid w:val="00A80E55"/>
    <w:rsid w:val="00A81F2E"/>
    <w:rsid w:val="00A826FB"/>
    <w:rsid w:val="00A82721"/>
    <w:rsid w:val="00A83114"/>
    <w:rsid w:val="00A83370"/>
    <w:rsid w:val="00A85AD0"/>
    <w:rsid w:val="00A87158"/>
    <w:rsid w:val="00A874E8"/>
    <w:rsid w:val="00A87798"/>
    <w:rsid w:val="00A87D71"/>
    <w:rsid w:val="00A87E20"/>
    <w:rsid w:val="00A90FA4"/>
    <w:rsid w:val="00A91CAC"/>
    <w:rsid w:val="00A91D7E"/>
    <w:rsid w:val="00A92156"/>
    <w:rsid w:val="00A937F4"/>
    <w:rsid w:val="00A957FA"/>
    <w:rsid w:val="00A9645A"/>
    <w:rsid w:val="00A9649F"/>
    <w:rsid w:val="00A96756"/>
    <w:rsid w:val="00A96AD5"/>
    <w:rsid w:val="00AA3F01"/>
    <w:rsid w:val="00AA76E1"/>
    <w:rsid w:val="00AA77D8"/>
    <w:rsid w:val="00AA7ABE"/>
    <w:rsid w:val="00AA7EC6"/>
    <w:rsid w:val="00AB0CDB"/>
    <w:rsid w:val="00AB2D03"/>
    <w:rsid w:val="00AB2F69"/>
    <w:rsid w:val="00AB4764"/>
    <w:rsid w:val="00AB5DBF"/>
    <w:rsid w:val="00AB62B2"/>
    <w:rsid w:val="00AB6481"/>
    <w:rsid w:val="00AB65A1"/>
    <w:rsid w:val="00AB7ED8"/>
    <w:rsid w:val="00AC0348"/>
    <w:rsid w:val="00AC160A"/>
    <w:rsid w:val="00AC1F7C"/>
    <w:rsid w:val="00AC2C41"/>
    <w:rsid w:val="00AC3E48"/>
    <w:rsid w:val="00AC4577"/>
    <w:rsid w:val="00AC4F10"/>
    <w:rsid w:val="00AC54FA"/>
    <w:rsid w:val="00AC7510"/>
    <w:rsid w:val="00AD065B"/>
    <w:rsid w:val="00AD08B2"/>
    <w:rsid w:val="00AD7957"/>
    <w:rsid w:val="00AE08B0"/>
    <w:rsid w:val="00AE1B43"/>
    <w:rsid w:val="00AE254A"/>
    <w:rsid w:val="00AE3122"/>
    <w:rsid w:val="00AE338D"/>
    <w:rsid w:val="00AE344C"/>
    <w:rsid w:val="00AE38E2"/>
    <w:rsid w:val="00AE46D8"/>
    <w:rsid w:val="00AE4B72"/>
    <w:rsid w:val="00AE4BCE"/>
    <w:rsid w:val="00AE5869"/>
    <w:rsid w:val="00AE5C14"/>
    <w:rsid w:val="00AE6371"/>
    <w:rsid w:val="00AE7EB1"/>
    <w:rsid w:val="00AE8224"/>
    <w:rsid w:val="00AF167B"/>
    <w:rsid w:val="00AF27E2"/>
    <w:rsid w:val="00AF2C80"/>
    <w:rsid w:val="00AF3624"/>
    <w:rsid w:val="00AF365F"/>
    <w:rsid w:val="00AF4D43"/>
    <w:rsid w:val="00AF4ED8"/>
    <w:rsid w:val="00AF4FEE"/>
    <w:rsid w:val="00AF6B1C"/>
    <w:rsid w:val="00AF7746"/>
    <w:rsid w:val="00B007E2"/>
    <w:rsid w:val="00B00803"/>
    <w:rsid w:val="00B01BC4"/>
    <w:rsid w:val="00B01D25"/>
    <w:rsid w:val="00B02467"/>
    <w:rsid w:val="00B024C1"/>
    <w:rsid w:val="00B0271C"/>
    <w:rsid w:val="00B043BD"/>
    <w:rsid w:val="00B044BD"/>
    <w:rsid w:val="00B0620C"/>
    <w:rsid w:val="00B069ED"/>
    <w:rsid w:val="00B077D6"/>
    <w:rsid w:val="00B07913"/>
    <w:rsid w:val="00B1086D"/>
    <w:rsid w:val="00B112E0"/>
    <w:rsid w:val="00B11944"/>
    <w:rsid w:val="00B11E78"/>
    <w:rsid w:val="00B123E0"/>
    <w:rsid w:val="00B12A99"/>
    <w:rsid w:val="00B12CFF"/>
    <w:rsid w:val="00B1467B"/>
    <w:rsid w:val="00B155FC"/>
    <w:rsid w:val="00B16E80"/>
    <w:rsid w:val="00B178DA"/>
    <w:rsid w:val="00B2032F"/>
    <w:rsid w:val="00B20AC9"/>
    <w:rsid w:val="00B20B53"/>
    <w:rsid w:val="00B218C7"/>
    <w:rsid w:val="00B22761"/>
    <w:rsid w:val="00B22883"/>
    <w:rsid w:val="00B22B49"/>
    <w:rsid w:val="00B22CB3"/>
    <w:rsid w:val="00B26075"/>
    <w:rsid w:val="00B2630E"/>
    <w:rsid w:val="00B30A29"/>
    <w:rsid w:val="00B3115F"/>
    <w:rsid w:val="00B311DD"/>
    <w:rsid w:val="00B32B6A"/>
    <w:rsid w:val="00B333B9"/>
    <w:rsid w:val="00B33AA4"/>
    <w:rsid w:val="00B34D94"/>
    <w:rsid w:val="00B3634F"/>
    <w:rsid w:val="00B369E4"/>
    <w:rsid w:val="00B4020F"/>
    <w:rsid w:val="00B41338"/>
    <w:rsid w:val="00B41628"/>
    <w:rsid w:val="00B41A33"/>
    <w:rsid w:val="00B428EC"/>
    <w:rsid w:val="00B42E52"/>
    <w:rsid w:val="00B4311D"/>
    <w:rsid w:val="00B436D8"/>
    <w:rsid w:val="00B439EB"/>
    <w:rsid w:val="00B44461"/>
    <w:rsid w:val="00B456B4"/>
    <w:rsid w:val="00B45D4C"/>
    <w:rsid w:val="00B46223"/>
    <w:rsid w:val="00B46C28"/>
    <w:rsid w:val="00B50489"/>
    <w:rsid w:val="00B506C2"/>
    <w:rsid w:val="00B511C9"/>
    <w:rsid w:val="00B5563D"/>
    <w:rsid w:val="00B55CB2"/>
    <w:rsid w:val="00B57D57"/>
    <w:rsid w:val="00B600DC"/>
    <w:rsid w:val="00B62825"/>
    <w:rsid w:val="00B638F6"/>
    <w:rsid w:val="00B63BA1"/>
    <w:rsid w:val="00B64CBE"/>
    <w:rsid w:val="00B662D3"/>
    <w:rsid w:val="00B66AA9"/>
    <w:rsid w:val="00B70910"/>
    <w:rsid w:val="00B7196C"/>
    <w:rsid w:val="00B71A5F"/>
    <w:rsid w:val="00B7299C"/>
    <w:rsid w:val="00B72B56"/>
    <w:rsid w:val="00B72F26"/>
    <w:rsid w:val="00B7303C"/>
    <w:rsid w:val="00B73ACC"/>
    <w:rsid w:val="00B744F0"/>
    <w:rsid w:val="00B759CE"/>
    <w:rsid w:val="00B75F84"/>
    <w:rsid w:val="00B76C61"/>
    <w:rsid w:val="00B7712D"/>
    <w:rsid w:val="00B77B35"/>
    <w:rsid w:val="00B8110F"/>
    <w:rsid w:val="00B81993"/>
    <w:rsid w:val="00B82238"/>
    <w:rsid w:val="00B82278"/>
    <w:rsid w:val="00B83734"/>
    <w:rsid w:val="00B84E27"/>
    <w:rsid w:val="00B90671"/>
    <w:rsid w:val="00B90986"/>
    <w:rsid w:val="00B90E6C"/>
    <w:rsid w:val="00B913F0"/>
    <w:rsid w:val="00B93035"/>
    <w:rsid w:val="00B940B4"/>
    <w:rsid w:val="00B95BB7"/>
    <w:rsid w:val="00B978A4"/>
    <w:rsid w:val="00BA02B9"/>
    <w:rsid w:val="00BA1FC3"/>
    <w:rsid w:val="00BA5298"/>
    <w:rsid w:val="00BA61A0"/>
    <w:rsid w:val="00BA6B31"/>
    <w:rsid w:val="00BA7597"/>
    <w:rsid w:val="00BA768A"/>
    <w:rsid w:val="00BB1C10"/>
    <w:rsid w:val="00BB32C3"/>
    <w:rsid w:val="00BB4301"/>
    <w:rsid w:val="00BB4CEB"/>
    <w:rsid w:val="00BB518D"/>
    <w:rsid w:val="00BB5665"/>
    <w:rsid w:val="00BB585D"/>
    <w:rsid w:val="00BB6416"/>
    <w:rsid w:val="00BB7333"/>
    <w:rsid w:val="00BB7734"/>
    <w:rsid w:val="00BC1ECF"/>
    <w:rsid w:val="00BC3FE8"/>
    <w:rsid w:val="00BC74DF"/>
    <w:rsid w:val="00BC7BD5"/>
    <w:rsid w:val="00BD0553"/>
    <w:rsid w:val="00BD170F"/>
    <w:rsid w:val="00BD1875"/>
    <w:rsid w:val="00BD2524"/>
    <w:rsid w:val="00BD3692"/>
    <w:rsid w:val="00BD5605"/>
    <w:rsid w:val="00BD56BF"/>
    <w:rsid w:val="00BD5D1C"/>
    <w:rsid w:val="00BD6210"/>
    <w:rsid w:val="00BD7537"/>
    <w:rsid w:val="00BD7C01"/>
    <w:rsid w:val="00BDC86A"/>
    <w:rsid w:val="00BE0477"/>
    <w:rsid w:val="00BE07DD"/>
    <w:rsid w:val="00BE082C"/>
    <w:rsid w:val="00BE0EB0"/>
    <w:rsid w:val="00BE0FB5"/>
    <w:rsid w:val="00BE1654"/>
    <w:rsid w:val="00BE1AEC"/>
    <w:rsid w:val="00BE1C49"/>
    <w:rsid w:val="00BE2B07"/>
    <w:rsid w:val="00BE2CEB"/>
    <w:rsid w:val="00BE2DDC"/>
    <w:rsid w:val="00BE3C4C"/>
    <w:rsid w:val="00BE438B"/>
    <w:rsid w:val="00BE5E7F"/>
    <w:rsid w:val="00BE6A32"/>
    <w:rsid w:val="00BE6EFB"/>
    <w:rsid w:val="00BE78C0"/>
    <w:rsid w:val="00BE7994"/>
    <w:rsid w:val="00BF014D"/>
    <w:rsid w:val="00BF199C"/>
    <w:rsid w:val="00BF1F07"/>
    <w:rsid w:val="00BF2013"/>
    <w:rsid w:val="00BF38F8"/>
    <w:rsid w:val="00BF5787"/>
    <w:rsid w:val="00BF5DEB"/>
    <w:rsid w:val="00BF6323"/>
    <w:rsid w:val="00BF69FB"/>
    <w:rsid w:val="00BF6B20"/>
    <w:rsid w:val="00BF6E71"/>
    <w:rsid w:val="00C026D6"/>
    <w:rsid w:val="00C02A86"/>
    <w:rsid w:val="00C0313D"/>
    <w:rsid w:val="00C038EF"/>
    <w:rsid w:val="00C039F3"/>
    <w:rsid w:val="00C060C8"/>
    <w:rsid w:val="00C07E20"/>
    <w:rsid w:val="00C10D9B"/>
    <w:rsid w:val="00C111B8"/>
    <w:rsid w:val="00C1233E"/>
    <w:rsid w:val="00C12544"/>
    <w:rsid w:val="00C147FE"/>
    <w:rsid w:val="00C14997"/>
    <w:rsid w:val="00C14DD1"/>
    <w:rsid w:val="00C15A18"/>
    <w:rsid w:val="00C1670D"/>
    <w:rsid w:val="00C16B62"/>
    <w:rsid w:val="00C17A29"/>
    <w:rsid w:val="00C17D56"/>
    <w:rsid w:val="00C17DA6"/>
    <w:rsid w:val="00C20496"/>
    <w:rsid w:val="00C212C5"/>
    <w:rsid w:val="00C21787"/>
    <w:rsid w:val="00C2209D"/>
    <w:rsid w:val="00C22A92"/>
    <w:rsid w:val="00C22EEB"/>
    <w:rsid w:val="00C25245"/>
    <w:rsid w:val="00C255E2"/>
    <w:rsid w:val="00C25C63"/>
    <w:rsid w:val="00C25E68"/>
    <w:rsid w:val="00C273F6"/>
    <w:rsid w:val="00C27877"/>
    <w:rsid w:val="00C30662"/>
    <w:rsid w:val="00C3067C"/>
    <w:rsid w:val="00C3248A"/>
    <w:rsid w:val="00C336DC"/>
    <w:rsid w:val="00C342BA"/>
    <w:rsid w:val="00C34AAD"/>
    <w:rsid w:val="00C35251"/>
    <w:rsid w:val="00C3647C"/>
    <w:rsid w:val="00C3653C"/>
    <w:rsid w:val="00C37402"/>
    <w:rsid w:val="00C37700"/>
    <w:rsid w:val="00C37D97"/>
    <w:rsid w:val="00C40AC3"/>
    <w:rsid w:val="00C41678"/>
    <w:rsid w:val="00C42026"/>
    <w:rsid w:val="00C42394"/>
    <w:rsid w:val="00C42930"/>
    <w:rsid w:val="00C42C0C"/>
    <w:rsid w:val="00C42CBB"/>
    <w:rsid w:val="00C43EBB"/>
    <w:rsid w:val="00C4490E"/>
    <w:rsid w:val="00C451ED"/>
    <w:rsid w:val="00C47747"/>
    <w:rsid w:val="00C47FCC"/>
    <w:rsid w:val="00C47FF8"/>
    <w:rsid w:val="00C51EC3"/>
    <w:rsid w:val="00C52383"/>
    <w:rsid w:val="00C52C7A"/>
    <w:rsid w:val="00C53FCD"/>
    <w:rsid w:val="00C544CE"/>
    <w:rsid w:val="00C54974"/>
    <w:rsid w:val="00C54AFB"/>
    <w:rsid w:val="00C54C88"/>
    <w:rsid w:val="00C55438"/>
    <w:rsid w:val="00C55AE9"/>
    <w:rsid w:val="00C55C4C"/>
    <w:rsid w:val="00C55C4D"/>
    <w:rsid w:val="00C5664D"/>
    <w:rsid w:val="00C568DC"/>
    <w:rsid w:val="00C57022"/>
    <w:rsid w:val="00C57631"/>
    <w:rsid w:val="00C57D09"/>
    <w:rsid w:val="00C61AF5"/>
    <w:rsid w:val="00C624DD"/>
    <w:rsid w:val="00C62930"/>
    <w:rsid w:val="00C62FB6"/>
    <w:rsid w:val="00C634DF"/>
    <w:rsid w:val="00C63DA8"/>
    <w:rsid w:val="00C64972"/>
    <w:rsid w:val="00C64EE1"/>
    <w:rsid w:val="00C6639C"/>
    <w:rsid w:val="00C66855"/>
    <w:rsid w:val="00C66986"/>
    <w:rsid w:val="00C66DF5"/>
    <w:rsid w:val="00C702E3"/>
    <w:rsid w:val="00C705DB"/>
    <w:rsid w:val="00C71010"/>
    <w:rsid w:val="00C71270"/>
    <w:rsid w:val="00C7133E"/>
    <w:rsid w:val="00C73778"/>
    <w:rsid w:val="00C7430E"/>
    <w:rsid w:val="00C75AFF"/>
    <w:rsid w:val="00C75D35"/>
    <w:rsid w:val="00C7669E"/>
    <w:rsid w:val="00C76D6D"/>
    <w:rsid w:val="00C7734F"/>
    <w:rsid w:val="00C7771F"/>
    <w:rsid w:val="00C778C9"/>
    <w:rsid w:val="00C779B3"/>
    <w:rsid w:val="00C8206A"/>
    <w:rsid w:val="00C83789"/>
    <w:rsid w:val="00C848DD"/>
    <w:rsid w:val="00C84A76"/>
    <w:rsid w:val="00C851ED"/>
    <w:rsid w:val="00C85396"/>
    <w:rsid w:val="00C855D4"/>
    <w:rsid w:val="00C86014"/>
    <w:rsid w:val="00C86084"/>
    <w:rsid w:val="00C860D3"/>
    <w:rsid w:val="00C8777C"/>
    <w:rsid w:val="00C87980"/>
    <w:rsid w:val="00C903E3"/>
    <w:rsid w:val="00C91154"/>
    <w:rsid w:val="00C91C4B"/>
    <w:rsid w:val="00C92DBD"/>
    <w:rsid w:val="00C93A92"/>
    <w:rsid w:val="00C950EA"/>
    <w:rsid w:val="00C95646"/>
    <w:rsid w:val="00C95D8C"/>
    <w:rsid w:val="00C968B6"/>
    <w:rsid w:val="00C96935"/>
    <w:rsid w:val="00C97B4C"/>
    <w:rsid w:val="00CA1BF6"/>
    <w:rsid w:val="00CA2447"/>
    <w:rsid w:val="00CA3544"/>
    <w:rsid w:val="00CA3772"/>
    <w:rsid w:val="00CA3E54"/>
    <w:rsid w:val="00CA5358"/>
    <w:rsid w:val="00CA5AB6"/>
    <w:rsid w:val="00CA6763"/>
    <w:rsid w:val="00CA77D8"/>
    <w:rsid w:val="00CB0109"/>
    <w:rsid w:val="00CB0C16"/>
    <w:rsid w:val="00CB0DC5"/>
    <w:rsid w:val="00CB14B8"/>
    <w:rsid w:val="00CB1AD8"/>
    <w:rsid w:val="00CB20BE"/>
    <w:rsid w:val="00CB2954"/>
    <w:rsid w:val="00CB38D7"/>
    <w:rsid w:val="00CB3E6E"/>
    <w:rsid w:val="00CB4A9F"/>
    <w:rsid w:val="00CB5F5F"/>
    <w:rsid w:val="00CB6178"/>
    <w:rsid w:val="00CB62F7"/>
    <w:rsid w:val="00CB65AD"/>
    <w:rsid w:val="00CB7181"/>
    <w:rsid w:val="00CC00DD"/>
    <w:rsid w:val="00CC2351"/>
    <w:rsid w:val="00CC2CA9"/>
    <w:rsid w:val="00CC34E9"/>
    <w:rsid w:val="00CC4C39"/>
    <w:rsid w:val="00CC6475"/>
    <w:rsid w:val="00CC6F02"/>
    <w:rsid w:val="00CD1501"/>
    <w:rsid w:val="00CD23F2"/>
    <w:rsid w:val="00CD43B6"/>
    <w:rsid w:val="00CD6D04"/>
    <w:rsid w:val="00CD7169"/>
    <w:rsid w:val="00CD78B6"/>
    <w:rsid w:val="00CE058E"/>
    <w:rsid w:val="00CE13B9"/>
    <w:rsid w:val="00CE1ABF"/>
    <w:rsid w:val="00CE262A"/>
    <w:rsid w:val="00CE2C70"/>
    <w:rsid w:val="00CE2D51"/>
    <w:rsid w:val="00CE32BC"/>
    <w:rsid w:val="00CE42D2"/>
    <w:rsid w:val="00CE54EC"/>
    <w:rsid w:val="00CE5C38"/>
    <w:rsid w:val="00CE5C78"/>
    <w:rsid w:val="00CE5DA1"/>
    <w:rsid w:val="00CE64DA"/>
    <w:rsid w:val="00CE6FAB"/>
    <w:rsid w:val="00CE7698"/>
    <w:rsid w:val="00CF073A"/>
    <w:rsid w:val="00CF0C9C"/>
    <w:rsid w:val="00CF1819"/>
    <w:rsid w:val="00CF4378"/>
    <w:rsid w:val="00CF48D6"/>
    <w:rsid w:val="00CF4E4E"/>
    <w:rsid w:val="00CF63E1"/>
    <w:rsid w:val="00CF7E7F"/>
    <w:rsid w:val="00D00AB3"/>
    <w:rsid w:val="00D00D74"/>
    <w:rsid w:val="00D01301"/>
    <w:rsid w:val="00D019B9"/>
    <w:rsid w:val="00D02AFA"/>
    <w:rsid w:val="00D03BD1"/>
    <w:rsid w:val="00D03CC6"/>
    <w:rsid w:val="00D03E39"/>
    <w:rsid w:val="00D04375"/>
    <w:rsid w:val="00D05B9A"/>
    <w:rsid w:val="00D0655F"/>
    <w:rsid w:val="00D06D67"/>
    <w:rsid w:val="00D104AF"/>
    <w:rsid w:val="00D1097F"/>
    <w:rsid w:val="00D138DB"/>
    <w:rsid w:val="00D14798"/>
    <w:rsid w:val="00D15F0A"/>
    <w:rsid w:val="00D1697E"/>
    <w:rsid w:val="00D2026E"/>
    <w:rsid w:val="00D21837"/>
    <w:rsid w:val="00D2445E"/>
    <w:rsid w:val="00D24AC1"/>
    <w:rsid w:val="00D24C67"/>
    <w:rsid w:val="00D256FD"/>
    <w:rsid w:val="00D25AFA"/>
    <w:rsid w:val="00D26D7A"/>
    <w:rsid w:val="00D27057"/>
    <w:rsid w:val="00D30272"/>
    <w:rsid w:val="00D306CE"/>
    <w:rsid w:val="00D31415"/>
    <w:rsid w:val="00D3172A"/>
    <w:rsid w:val="00D31787"/>
    <w:rsid w:val="00D31AD0"/>
    <w:rsid w:val="00D32A43"/>
    <w:rsid w:val="00D32C32"/>
    <w:rsid w:val="00D3394B"/>
    <w:rsid w:val="00D339C9"/>
    <w:rsid w:val="00D33D46"/>
    <w:rsid w:val="00D3453B"/>
    <w:rsid w:val="00D352D7"/>
    <w:rsid w:val="00D3532B"/>
    <w:rsid w:val="00D35E59"/>
    <w:rsid w:val="00D36588"/>
    <w:rsid w:val="00D37B0F"/>
    <w:rsid w:val="00D37E96"/>
    <w:rsid w:val="00D4051E"/>
    <w:rsid w:val="00D4137F"/>
    <w:rsid w:val="00D4210F"/>
    <w:rsid w:val="00D44B35"/>
    <w:rsid w:val="00D44C60"/>
    <w:rsid w:val="00D4509C"/>
    <w:rsid w:val="00D455BB"/>
    <w:rsid w:val="00D45797"/>
    <w:rsid w:val="00D45A68"/>
    <w:rsid w:val="00D45C82"/>
    <w:rsid w:val="00D463B5"/>
    <w:rsid w:val="00D47878"/>
    <w:rsid w:val="00D50B3D"/>
    <w:rsid w:val="00D51205"/>
    <w:rsid w:val="00D51427"/>
    <w:rsid w:val="00D5224D"/>
    <w:rsid w:val="00D528B1"/>
    <w:rsid w:val="00D52A4D"/>
    <w:rsid w:val="00D548A9"/>
    <w:rsid w:val="00D54D27"/>
    <w:rsid w:val="00D553AF"/>
    <w:rsid w:val="00D56552"/>
    <w:rsid w:val="00D5657A"/>
    <w:rsid w:val="00D57792"/>
    <w:rsid w:val="00D57817"/>
    <w:rsid w:val="00D60B71"/>
    <w:rsid w:val="00D624DC"/>
    <w:rsid w:val="00D64132"/>
    <w:rsid w:val="00D648D3"/>
    <w:rsid w:val="00D64E4B"/>
    <w:rsid w:val="00D65A02"/>
    <w:rsid w:val="00D65EFF"/>
    <w:rsid w:val="00D667F2"/>
    <w:rsid w:val="00D66A33"/>
    <w:rsid w:val="00D672D7"/>
    <w:rsid w:val="00D71EFD"/>
    <w:rsid w:val="00D72E74"/>
    <w:rsid w:val="00D73509"/>
    <w:rsid w:val="00D73DD9"/>
    <w:rsid w:val="00D75A56"/>
    <w:rsid w:val="00D76AB3"/>
    <w:rsid w:val="00D8144E"/>
    <w:rsid w:val="00D81B56"/>
    <w:rsid w:val="00D81D49"/>
    <w:rsid w:val="00D82192"/>
    <w:rsid w:val="00D82682"/>
    <w:rsid w:val="00D837A4"/>
    <w:rsid w:val="00D847D9"/>
    <w:rsid w:val="00D84CA6"/>
    <w:rsid w:val="00D84D3C"/>
    <w:rsid w:val="00D852C4"/>
    <w:rsid w:val="00D863F9"/>
    <w:rsid w:val="00D86999"/>
    <w:rsid w:val="00D87EB8"/>
    <w:rsid w:val="00D9171B"/>
    <w:rsid w:val="00D91C9C"/>
    <w:rsid w:val="00D927E0"/>
    <w:rsid w:val="00D93578"/>
    <w:rsid w:val="00D937AE"/>
    <w:rsid w:val="00D9386B"/>
    <w:rsid w:val="00D93AA0"/>
    <w:rsid w:val="00D947A4"/>
    <w:rsid w:val="00D94EAC"/>
    <w:rsid w:val="00D952FC"/>
    <w:rsid w:val="00D9559C"/>
    <w:rsid w:val="00D959B0"/>
    <w:rsid w:val="00D9707A"/>
    <w:rsid w:val="00DA0F90"/>
    <w:rsid w:val="00DA16C0"/>
    <w:rsid w:val="00DA1768"/>
    <w:rsid w:val="00DA1A94"/>
    <w:rsid w:val="00DA21F2"/>
    <w:rsid w:val="00DA2280"/>
    <w:rsid w:val="00DA40FB"/>
    <w:rsid w:val="00DA4193"/>
    <w:rsid w:val="00DA4B90"/>
    <w:rsid w:val="00DA638D"/>
    <w:rsid w:val="00DA7005"/>
    <w:rsid w:val="00DA78AA"/>
    <w:rsid w:val="00DB052A"/>
    <w:rsid w:val="00DB093D"/>
    <w:rsid w:val="00DB158E"/>
    <w:rsid w:val="00DB419F"/>
    <w:rsid w:val="00DB4499"/>
    <w:rsid w:val="00DB48DB"/>
    <w:rsid w:val="00DB53B0"/>
    <w:rsid w:val="00DB6FDF"/>
    <w:rsid w:val="00DB7018"/>
    <w:rsid w:val="00DB7050"/>
    <w:rsid w:val="00DB7E05"/>
    <w:rsid w:val="00DC0C6D"/>
    <w:rsid w:val="00DC2723"/>
    <w:rsid w:val="00DC2DBF"/>
    <w:rsid w:val="00DC3441"/>
    <w:rsid w:val="00DC3C2E"/>
    <w:rsid w:val="00DC4C65"/>
    <w:rsid w:val="00DC671B"/>
    <w:rsid w:val="00DC6992"/>
    <w:rsid w:val="00DC6A2F"/>
    <w:rsid w:val="00DC739F"/>
    <w:rsid w:val="00DC750B"/>
    <w:rsid w:val="00DC7BAC"/>
    <w:rsid w:val="00DD08C5"/>
    <w:rsid w:val="00DD244D"/>
    <w:rsid w:val="00DD6021"/>
    <w:rsid w:val="00DD6C54"/>
    <w:rsid w:val="00DD7AA6"/>
    <w:rsid w:val="00DE0C6E"/>
    <w:rsid w:val="00DE2336"/>
    <w:rsid w:val="00DE2D6E"/>
    <w:rsid w:val="00DE3500"/>
    <w:rsid w:val="00DE35D3"/>
    <w:rsid w:val="00DE373B"/>
    <w:rsid w:val="00DE43EC"/>
    <w:rsid w:val="00DE597A"/>
    <w:rsid w:val="00DF0D53"/>
    <w:rsid w:val="00DF2882"/>
    <w:rsid w:val="00DF2BDA"/>
    <w:rsid w:val="00DF32F8"/>
    <w:rsid w:val="00DF49A0"/>
    <w:rsid w:val="00DF54BF"/>
    <w:rsid w:val="00DF56A9"/>
    <w:rsid w:val="00DF688E"/>
    <w:rsid w:val="00DF7776"/>
    <w:rsid w:val="00E010CD"/>
    <w:rsid w:val="00E01B3B"/>
    <w:rsid w:val="00E02731"/>
    <w:rsid w:val="00E03646"/>
    <w:rsid w:val="00E03F1C"/>
    <w:rsid w:val="00E059B2"/>
    <w:rsid w:val="00E061DE"/>
    <w:rsid w:val="00E06425"/>
    <w:rsid w:val="00E06D13"/>
    <w:rsid w:val="00E07910"/>
    <w:rsid w:val="00E07FBC"/>
    <w:rsid w:val="00E10373"/>
    <w:rsid w:val="00E11377"/>
    <w:rsid w:val="00E114D7"/>
    <w:rsid w:val="00E11837"/>
    <w:rsid w:val="00E12A53"/>
    <w:rsid w:val="00E1339E"/>
    <w:rsid w:val="00E137F9"/>
    <w:rsid w:val="00E13BCE"/>
    <w:rsid w:val="00E15F9D"/>
    <w:rsid w:val="00E16A92"/>
    <w:rsid w:val="00E16E13"/>
    <w:rsid w:val="00E173C0"/>
    <w:rsid w:val="00E17E05"/>
    <w:rsid w:val="00E204D7"/>
    <w:rsid w:val="00E20824"/>
    <w:rsid w:val="00E21B6C"/>
    <w:rsid w:val="00E21F84"/>
    <w:rsid w:val="00E22F33"/>
    <w:rsid w:val="00E24B06"/>
    <w:rsid w:val="00E252E6"/>
    <w:rsid w:val="00E254D3"/>
    <w:rsid w:val="00E27030"/>
    <w:rsid w:val="00E305CA"/>
    <w:rsid w:val="00E32EC8"/>
    <w:rsid w:val="00E33069"/>
    <w:rsid w:val="00E34C10"/>
    <w:rsid w:val="00E35CD4"/>
    <w:rsid w:val="00E35F47"/>
    <w:rsid w:val="00E40176"/>
    <w:rsid w:val="00E40AA0"/>
    <w:rsid w:val="00E40DD9"/>
    <w:rsid w:val="00E41A6B"/>
    <w:rsid w:val="00E42639"/>
    <w:rsid w:val="00E4281C"/>
    <w:rsid w:val="00E42BF6"/>
    <w:rsid w:val="00E43BB3"/>
    <w:rsid w:val="00E44BC8"/>
    <w:rsid w:val="00E44EE0"/>
    <w:rsid w:val="00E46EC0"/>
    <w:rsid w:val="00E46FC0"/>
    <w:rsid w:val="00E47B77"/>
    <w:rsid w:val="00E50371"/>
    <w:rsid w:val="00E52FF9"/>
    <w:rsid w:val="00E530EB"/>
    <w:rsid w:val="00E54AE7"/>
    <w:rsid w:val="00E55737"/>
    <w:rsid w:val="00E55894"/>
    <w:rsid w:val="00E5743D"/>
    <w:rsid w:val="00E57DD9"/>
    <w:rsid w:val="00E6026C"/>
    <w:rsid w:val="00E610BC"/>
    <w:rsid w:val="00E61BD9"/>
    <w:rsid w:val="00E61E18"/>
    <w:rsid w:val="00E62290"/>
    <w:rsid w:val="00E627F5"/>
    <w:rsid w:val="00E62CD3"/>
    <w:rsid w:val="00E64995"/>
    <w:rsid w:val="00E6529C"/>
    <w:rsid w:val="00E65ADE"/>
    <w:rsid w:val="00E6614E"/>
    <w:rsid w:val="00E67D9B"/>
    <w:rsid w:val="00E67F65"/>
    <w:rsid w:val="00E702FC"/>
    <w:rsid w:val="00E70C4F"/>
    <w:rsid w:val="00E71256"/>
    <w:rsid w:val="00E71AD2"/>
    <w:rsid w:val="00E7201C"/>
    <w:rsid w:val="00E73900"/>
    <w:rsid w:val="00E7431E"/>
    <w:rsid w:val="00E748E6"/>
    <w:rsid w:val="00E759D0"/>
    <w:rsid w:val="00E75FAF"/>
    <w:rsid w:val="00E76CE8"/>
    <w:rsid w:val="00E76FD6"/>
    <w:rsid w:val="00E778F2"/>
    <w:rsid w:val="00E80089"/>
    <w:rsid w:val="00E80F75"/>
    <w:rsid w:val="00E812D1"/>
    <w:rsid w:val="00E8233D"/>
    <w:rsid w:val="00E82568"/>
    <w:rsid w:val="00E82782"/>
    <w:rsid w:val="00E8410B"/>
    <w:rsid w:val="00E849B0"/>
    <w:rsid w:val="00E853C8"/>
    <w:rsid w:val="00E86066"/>
    <w:rsid w:val="00E87BD8"/>
    <w:rsid w:val="00E91571"/>
    <w:rsid w:val="00E936AA"/>
    <w:rsid w:val="00E93E57"/>
    <w:rsid w:val="00E94BC9"/>
    <w:rsid w:val="00E95597"/>
    <w:rsid w:val="00E96252"/>
    <w:rsid w:val="00E96CA3"/>
    <w:rsid w:val="00E96D86"/>
    <w:rsid w:val="00EA17C0"/>
    <w:rsid w:val="00EA2687"/>
    <w:rsid w:val="00EA43AD"/>
    <w:rsid w:val="00EA6730"/>
    <w:rsid w:val="00EB01DB"/>
    <w:rsid w:val="00EB022F"/>
    <w:rsid w:val="00EB0C61"/>
    <w:rsid w:val="00EB1B1C"/>
    <w:rsid w:val="00EB2C66"/>
    <w:rsid w:val="00EB2EAF"/>
    <w:rsid w:val="00EB3809"/>
    <w:rsid w:val="00EB3B5D"/>
    <w:rsid w:val="00EB4B47"/>
    <w:rsid w:val="00EB75BB"/>
    <w:rsid w:val="00EB7D99"/>
    <w:rsid w:val="00EC00B4"/>
    <w:rsid w:val="00EC0D57"/>
    <w:rsid w:val="00EC11CB"/>
    <w:rsid w:val="00EC3BA8"/>
    <w:rsid w:val="00EC5806"/>
    <w:rsid w:val="00EC5A1D"/>
    <w:rsid w:val="00EC5BCA"/>
    <w:rsid w:val="00EC70D7"/>
    <w:rsid w:val="00ED0A71"/>
    <w:rsid w:val="00ED1595"/>
    <w:rsid w:val="00ED1B93"/>
    <w:rsid w:val="00ED2810"/>
    <w:rsid w:val="00ED288A"/>
    <w:rsid w:val="00ED3A01"/>
    <w:rsid w:val="00ED4784"/>
    <w:rsid w:val="00ED492A"/>
    <w:rsid w:val="00ED4A64"/>
    <w:rsid w:val="00ED50A5"/>
    <w:rsid w:val="00EE1556"/>
    <w:rsid w:val="00EE3723"/>
    <w:rsid w:val="00EE58FF"/>
    <w:rsid w:val="00EE6640"/>
    <w:rsid w:val="00EF032E"/>
    <w:rsid w:val="00EF0B16"/>
    <w:rsid w:val="00EF1959"/>
    <w:rsid w:val="00EF3C87"/>
    <w:rsid w:val="00EF40F0"/>
    <w:rsid w:val="00EF45FB"/>
    <w:rsid w:val="00EF6390"/>
    <w:rsid w:val="00F02ACE"/>
    <w:rsid w:val="00F03027"/>
    <w:rsid w:val="00F034DE"/>
    <w:rsid w:val="00F04767"/>
    <w:rsid w:val="00F05BDD"/>
    <w:rsid w:val="00F0697C"/>
    <w:rsid w:val="00F07039"/>
    <w:rsid w:val="00F07ADC"/>
    <w:rsid w:val="00F10735"/>
    <w:rsid w:val="00F10AC2"/>
    <w:rsid w:val="00F10BEE"/>
    <w:rsid w:val="00F10C56"/>
    <w:rsid w:val="00F11C4D"/>
    <w:rsid w:val="00F12F6C"/>
    <w:rsid w:val="00F1467E"/>
    <w:rsid w:val="00F150C2"/>
    <w:rsid w:val="00F162FD"/>
    <w:rsid w:val="00F17DFF"/>
    <w:rsid w:val="00F2006D"/>
    <w:rsid w:val="00F20275"/>
    <w:rsid w:val="00F209B4"/>
    <w:rsid w:val="00F21B27"/>
    <w:rsid w:val="00F21F05"/>
    <w:rsid w:val="00F21F84"/>
    <w:rsid w:val="00F24671"/>
    <w:rsid w:val="00F2524D"/>
    <w:rsid w:val="00F25CF2"/>
    <w:rsid w:val="00F26D27"/>
    <w:rsid w:val="00F27748"/>
    <w:rsid w:val="00F30F49"/>
    <w:rsid w:val="00F310B7"/>
    <w:rsid w:val="00F31443"/>
    <w:rsid w:val="00F316F3"/>
    <w:rsid w:val="00F317E2"/>
    <w:rsid w:val="00F32394"/>
    <w:rsid w:val="00F33A1F"/>
    <w:rsid w:val="00F358C7"/>
    <w:rsid w:val="00F35E97"/>
    <w:rsid w:val="00F3684D"/>
    <w:rsid w:val="00F371F0"/>
    <w:rsid w:val="00F3725E"/>
    <w:rsid w:val="00F37349"/>
    <w:rsid w:val="00F3761F"/>
    <w:rsid w:val="00F37D1B"/>
    <w:rsid w:val="00F41167"/>
    <w:rsid w:val="00F43482"/>
    <w:rsid w:val="00F4497C"/>
    <w:rsid w:val="00F449C6"/>
    <w:rsid w:val="00F44AE3"/>
    <w:rsid w:val="00F453F8"/>
    <w:rsid w:val="00F45F1A"/>
    <w:rsid w:val="00F4668F"/>
    <w:rsid w:val="00F5046B"/>
    <w:rsid w:val="00F50CCD"/>
    <w:rsid w:val="00F50CF0"/>
    <w:rsid w:val="00F5155B"/>
    <w:rsid w:val="00F52E3E"/>
    <w:rsid w:val="00F53E87"/>
    <w:rsid w:val="00F54564"/>
    <w:rsid w:val="00F547C1"/>
    <w:rsid w:val="00F549CA"/>
    <w:rsid w:val="00F54D15"/>
    <w:rsid w:val="00F5528B"/>
    <w:rsid w:val="00F55A91"/>
    <w:rsid w:val="00F55D75"/>
    <w:rsid w:val="00F56F94"/>
    <w:rsid w:val="00F57196"/>
    <w:rsid w:val="00F57367"/>
    <w:rsid w:val="00F57D1C"/>
    <w:rsid w:val="00F57E54"/>
    <w:rsid w:val="00F60888"/>
    <w:rsid w:val="00F610D2"/>
    <w:rsid w:val="00F622B5"/>
    <w:rsid w:val="00F62AA9"/>
    <w:rsid w:val="00F62F4D"/>
    <w:rsid w:val="00F63955"/>
    <w:rsid w:val="00F642C9"/>
    <w:rsid w:val="00F64B0F"/>
    <w:rsid w:val="00F65FD0"/>
    <w:rsid w:val="00F66615"/>
    <w:rsid w:val="00F6758B"/>
    <w:rsid w:val="00F675D7"/>
    <w:rsid w:val="00F677ED"/>
    <w:rsid w:val="00F679AC"/>
    <w:rsid w:val="00F7070F"/>
    <w:rsid w:val="00F722BE"/>
    <w:rsid w:val="00F72905"/>
    <w:rsid w:val="00F73768"/>
    <w:rsid w:val="00F73D01"/>
    <w:rsid w:val="00F73DD5"/>
    <w:rsid w:val="00F7501C"/>
    <w:rsid w:val="00F75355"/>
    <w:rsid w:val="00F75876"/>
    <w:rsid w:val="00F76222"/>
    <w:rsid w:val="00F763E9"/>
    <w:rsid w:val="00F76BEF"/>
    <w:rsid w:val="00F813C8"/>
    <w:rsid w:val="00F813E9"/>
    <w:rsid w:val="00F81A01"/>
    <w:rsid w:val="00F82100"/>
    <w:rsid w:val="00F82875"/>
    <w:rsid w:val="00F856F1"/>
    <w:rsid w:val="00F8682A"/>
    <w:rsid w:val="00F86A81"/>
    <w:rsid w:val="00F870A8"/>
    <w:rsid w:val="00F8729E"/>
    <w:rsid w:val="00F87739"/>
    <w:rsid w:val="00F87C8C"/>
    <w:rsid w:val="00F90178"/>
    <w:rsid w:val="00F90E1E"/>
    <w:rsid w:val="00F91A03"/>
    <w:rsid w:val="00F91E73"/>
    <w:rsid w:val="00F927B9"/>
    <w:rsid w:val="00F939FF"/>
    <w:rsid w:val="00F94359"/>
    <w:rsid w:val="00F949FF"/>
    <w:rsid w:val="00F94CD3"/>
    <w:rsid w:val="00F95633"/>
    <w:rsid w:val="00F9609D"/>
    <w:rsid w:val="00F97179"/>
    <w:rsid w:val="00F97793"/>
    <w:rsid w:val="00FA2678"/>
    <w:rsid w:val="00FA374A"/>
    <w:rsid w:val="00FA40C0"/>
    <w:rsid w:val="00FA4220"/>
    <w:rsid w:val="00FA6A19"/>
    <w:rsid w:val="00FA708F"/>
    <w:rsid w:val="00FA7443"/>
    <w:rsid w:val="00FA7D2B"/>
    <w:rsid w:val="00FB083E"/>
    <w:rsid w:val="00FB14B7"/>
    <w:rsid w:val="00FB1A12"/>
    <w:rsid w:val="00FB29BD"/>
    <w:rsid w:val="00FB2EFD"/>
    <w:rsid w:val="00FB5541"/>
    <w:rsid w:val="00FB6AE6"/>
    <w:rsid w:val="00FB7D3C"/>
    <w:rsid w:val="00FB7E11"/>
    <w:rsid w:val="00FC0A1A"/>
    <w:rsid w:val="00FC0E3E"/>
    <w:rsid w:val="00FC3D50"/>
    <w:rsid w:val="00FC3FBF"/>
    <w:rsid w:val="00FC4E2B"/>
    <w:rsid w:val="00FC594D"/>
    <w:rsid w:val="00FC62B5"/>
    <w:rsid w:val="00FD04C1"/>
    <w:rsid w:val="00FD0757"/>
    <w:rsid w:val="00FD1E9F"/>
    <w:rsid w:val="00FD2210"/>
    <w:rsid w:val="00FD37CB"/>
    <w:rsid w:val="00FD3953"/>
    <w:rsid w:val="00FD5EDC"/>
    <w:rsid w:val="00FD5F01"/>
    <w:rsid w:val="00FD6D0E"/>
    <w:rsid w:val="00FD6EA8"/>
    <w:rsid w:val="00FE01F6"/>
    <w:rsid w:val="00FE07DA"/>
    <w:rsid w:val="00FE0FD5"/>
    <w:rsid w:val="00FE107D"/>
    <w:rsid w:val="00FE1EF8"/>
    <w:rsid w:val="00FE239A"/>
    <w:rsid w:val="00FE32A3"/>
    <w:rsid w:val="00FE34B3"/>
    <w:rsid w:val="00FE4DDB"/>
    <w:rsid w:val="00FE51D9"/>
    <w:rsid w:val="00FE570F"/>
    <w:rsid w:val="00FE60E2"/>
    <w:rsid w:val="00FE6407"/>
    <w:rsid w:val="00FE76AB"/>
    <w:rsid w:val="00FE7A00"/>
    <w:rsid w:val="00FF1B4B"/>
    <w:rsid w:val="00FF1D85"/>
    <w:rsid w:val="00FF1EE3"/>
    <w:rsid w:val="00FF22D3"/>
    <w:rsid w:val="00FF2FCC"/>
    <w:rsid w:val="00FF30C9"/>
    <w:rsid w:val="00FF3730"/>
    <w:rsid w:val="00FF5991"/>
    <w:rsid w:val="00FF5D21"/>
    <w:rsid w:val="00FF6349"/>
    <w:rsid w:val="00FF652A"/>
    <w:rsid w:val="012ABB95"/>
    <w:rsid w:val="01759615"/>
    <w:rsid w:val="01AC8A38"/>
    <w:rsid w:val="01B96232"/>
    <w:rsid w:val="01CF016C"/>
    <w:rsid w:val="01D0F2E2"/>
    <w:rsid w:val="01D3E1A7"/>
    <w:rsid w:val="01E20987"/>
    <w:rsid w:val="0231836D"/>
    <w:rsid w:val="0261AA52"/>
    <w:rsid w:val="02EB3259"/>
    <w:rsid w:val="03212C6C"/>
    <w:rsid w:val="0354098A"/>
    <w:rsid w:val="039096DE"/>
    <w:rsid w:val="0393E8CA"/>
    <w:rsid w:val="03E24120"/>
    <w:rsid w:val="044933C0"/>
    <w:rsid w:val="046533A1"/>
    <w:rsid w:val="047B3D5D"/>
    <w:rsid w:val="050D8384"/>
    <w:rsid w:val="05186EBD"/>
    <w:rsid w:val="052F90EE"/>
    <w:rsid w:val="0555BADC"/>
    <w:rsid w:val="056D0734"/>
    <w:rsid w:val="056EF9B5"/>
    <w:rsid w:val="058EB60D"/>
    <w:rsid w:val="059E684B"/>
    <w:rsid w:val="05C89D0E"/>
    <w:rsid w:val="05D162B4"/>
    <w:rsid w:val="05E73E9B"/>
    <w:rsid w:val="05EE1C11"/>
    <w:rsid w:val="06784AD0"/>
    <w:rsid w:val="0696BCF3"/>
    <w:rsid w:val="06EFE767"/>
    <w:rsid w:val="0718BA55"/>
    <w:rsid w:val="072B96B6"/>
    <w:rsid w:val="075136A8"/>
    <w:rsid w:val="07BFC5D2"/>
    <w:rsid w:val="07C07997"/>
    <w:rsid w:val="081A247A"/>
    <w:rsid w:val="08306F9E"/>
    <w:rsid w:val="085438B0"/>
    <w:rsid w:val="0861E6AC"/>
    <w:rsid w:val="087610E2"/>
    <w:rsid w:val="0894E429"/>
    <w:rsid w:val="08B948A8"/>
    <w:rsid w:val="08FEB06B"/>
    <w:rsid w:val="0918D695"/>
    <w:rsid w:val="093645C8"/>
    <w:rsid w:val="0A90EBFF"/>
    <w:rsid w:val="0AE287A6"/>
    <w:rsid w:val="0AE7CDBD"/>
    <w:rsid w:val="0B2A4432"/>
    <w:rsid w:val="0B6A2875"/>
    <w:rsid w:val="0B7AF003"/>
    <w:rsid w:val="0BB36572"/>
    <w:rsid w:val="0BBDDD74"/>
    <w:rsid w:val="0BC6437F"/>
    <w:rsid w:val="0BCD6E6E"/>
    <w:rsid w:val="0C04A076"/>
    <w:rsid w:val="0C1C2BFE"/>
    <w:rsid w:val="0C482E7A"/>
    <w:rsid w:val="0C618D85"/>
    <w:rsid w:val="0C709AD9"/>
    <w:rsid w:val="0CBB2AC2"/>
    <w:rsid w:val="0CC9C37C"/>
    <w:rsid w:val="0D676E52"/>
    <w:rsid w:val="0D7C6E06"/>
    <w:rsid w:val="0DB3C0AF"/>
    <w:rsid w:val="0DC7F2FB"/>
    <w:rsid w:val="0E0BAD17"/>
    <w:rsid w:val="0E0FFFF0"/>
    <w:rsid w:val="0E87B4BE"/>
    <w:rsid w:val="0EEE2EB0"/>
    <w:rsid w:val="0F571FC4"/>
    <w:rsid w:val="0F910428"/>
    <w:rsid w:val="0FB611F5"/>
    <w:rsid w:val="0FB909A0"/>
    <w:rsid w:val="0FD69253"/>
    <w:rsid w:val="0FD6985A"/>
    <w:rsid w:val="0FE25763"/>
    <w:rsid w:val="0FF83359"/>
    <w:rsid w:val="10269F32"/>
    <w:rsid w:val="106A22DA"/>
    <w:rsid w:val="10E36234"/>
    <w:rsid w:val="10E7BF6B"/>
    <w:rsid w:val="113F89EB"/>
    <w:rsid w:val="1155377F"/>
    <w:rsid w:val="117065D3"/>
    <w:rsid w:val="1172D2F8"/>
    <w:rsid w:val="1198D649"/>
    <w:rsid w:val="11AA68DF"/>
    <w:rsid w:val="11CB279A"/>
    <w:rsid w:val="11DB04FD"/>
    <w:rsid w:val="12009875"/>
    <w:rsid w:val="1217C779"/>
    <w:rsid w:val="131C9DCF"/>
    <w:rsid w:val="131F0A79"/>
    <w:rsid w:val="135326BD"/>
    <w:rsid w:val="135B2CE1"/>
    <w:rsid w:val="13740BCD"/>
    <w:rsid w:val="1397BFA4"/>
    <w:rsid w:val="13B44D2B"/>
    <w:rsid w:val="13C19AC4"/>
    <w:rsid w:val="14130F34"/>
    <w:rsid w:val="14502E6D"/>
    <w:rsid w:val="145113BD"/>
    <w:rsid w:val="145F3BEC"/>
    <w:rsid w:val="14E83DB6"/>
    <w:rsid w:val="15443196"/>
    <w:rsid w:val="15480B46"/>
    <w:rsid w:val="1573BFB1"/>
    <w:rsid w:val="160A74DB"/>
    <w:rsid w:val="164D3D7D"/>
    <w:rsid w:val="1661B00A"/>
    <w:rsid w:val="168E4FEE"/>
    <w:rsid w:val="16F7C0B4"/>
    <w:rsid w:val="17064349"/>
    <w:rsid w:val="170AFED0"/>
    <w:rsid w:val="172FC0A8"/>
    <w:rsid w:val="17384F1D"/>
    <w:rsid w:val="1744159E"/>
    <w:rsid w:val="175CCE8E"/>
    <w:rsid w:val="17BC916C"/>
    <w:rsid w:val="17E97D8B"/>
    <w:rsid w:val="180D11CE"/>
    <w:rsid w:val="182C7B34"/>
    <w:rsid w:val="18379AF7"/>
    <w:rsid w:val="183BBDDB"/>
    <w:rsid w:val="184229CB"/>
    <w:rsid w:val="188E3580"/>
    <w:rsid w:val="1894D48A"/>
    <w:rsid w:val="189BBB5A"/>
    <w:rsid w:val="189E53A3"/>
    <w:rsid w:val="18B4AFFC"/>
    <w:rsid w:val="19183007"/>
    <w:rsid w:val="193F9E6D"/>
    <w:rsid w:val="194C39A0"/>
    <w:rsid w:val="196CC562"/>
    <w:rsid w:val="199EC878"/>
    <w:rsid w:val="19A3CD41"/>
    <w:rsid w:val="19B65FF0"/>
    <w:rsid w:val="19C8205B"/>
    <w:rsid w:val="19D66FB4"/>
    <w:rsid w:val="1A0B8D82"/>
    <w:rsid w:val="1A166BB4"/>
    <w:rsid w:val="1A235E27"/>
    <w:rsid w:val="1A26C2B0"/>
    <w:rsid w:val="1A2987F4"/>
    <w:rsid w:val="1A483F67"/>
    <w:rsid w:val="1A4EC628"/>
    <w:rsid w:val="1ACB99FC"/>
    <w:rsid w:val="1ADCABD5"/>
    <w:rsid w:val="1AF9D451"/>
    <w:rsid w:val="1B08E0A0"/>
    <w:rsid w:val="1B0C87E3"/>
    <w:rsid w:val="1B485886"/>
    <w:rsid w:val="1B53A530"/>
    <w:rsid w:val="1B6594D7"/>
    <w:rsid w:val="1B7E3C51"/>
    <w:rsid w:val="1BE44FEF"/>
    <w:rsid w:val="1C1C59E0"/>
    <w:rsid w:val="1C2340FB"/>
    <w:rsid w:val="1C35D9FA"/>
    <w:rsid w:val="1C4A2C1B"/>
    <w:rsid w:val="1C5A084E"/>
    <w:rsid w:val="1CD42741"/>
    <w:rsid w:val="1CF5F0FE"/>
    <w:rsid w:val="1D07317B"/>
    <w:rsid w:val="1D0C3BAB"/>
    <w:rsid w:val="1D36297F"/>
    <w:rsid w:val="1D56F74E"/>
    <w:rsid w:val="1DA25397"/>
    <w:rsid w:val="1DD198D3"/>
    <w:rsid w:val="1DE6E265"/>
    <w:rsid w:val="1DFF6507"/>
    <w:rsid w:val="1E70DE83"/>
    <w:rsid w:val="1E744524"/>
    <w:rsid w:val="1EA87996"/>
    <w:rsid w:val="1ECAE4C5"/>
    <w:rsid w:val="1F3BE6B7"/>
    <w:rsid w:val="1F4449BA"/>
    <w:rsid w:val="1F68A1DD"/>
    <w:rsid w:val="1F737BBE"/>
    <w:rsid w:val="1FB0707D"/>
    <w:rsid w:val="1FB85EDA"/>
    <w:rsid w:val="1FFA2112"/>
    <w:rsid w:val="20676BA8"/>
    <w:rsid w:val="20CF5279"/>
    <w:rsid w:val="20DF9234"/>
    <w:rsid w:val="20ED9B92"/>
    <w:rsid w:val="215C368F"/>
    <w:rsid w:val="21CB5475"/>
    <w:rsid w:val="2221ED34"/>
    <w:rsid w:val="2260D490"/>
    <w:rsid w:val="2263497D"/>
    <w:rsid w:val="229D9876"/>
    <w:rsid w:val="22C67C3D"/>
    <w:rsid w:val="22DECD78"/>
    <w:rsid w:val="231B6DDC"/>
    <w:rsid w:val="23220E49"/>
    <w:rsid w:val="235A6C84"/>
    <w:rsid w:val="2390878C"/>
    <w:rsid w:val="2399D04E"/>
    <w:rsid w:val="23D530DB"/>
    <w:rsid w:val="24340507"/>
    <w:rsid w:val="2452B1E5"/>
    <w:rsid w:val="245CCFBA"/>
    <w:rsid w:val="2481BC53"/>
    <w:rsid w:val="24A4C3A8"/>
    <w:rsid w:val="24A90084"/>
    <w:rsid w:val="24D89600"/>
    <w:rsid w:val="24E060BE"/>
    <w:rsid w:val="251551A0"/>
    <w:rsid w:val="251AA8C1"/>
    <w:rsid w:val="25446ACE"/>
    <w:rsid w:val="255453F3"/>
    <w:rsid w:val="25D4701B"/>
    <w:rsid w:val="25D7F5F4"/>
    <w:rsid w:val="2670FB74"/>
    <w:rsid w:val="26A638CC"/>
    <w:rsid w:val="26CC1AA9"/>
    <w:rsid w:val="26E18EF3"/>
    <w:rsid w:val="2707CBE0"/>
    <w:rsid w:val="27690DE6"/>
    <w:rsid w:val="279CCF03"/>
    <w:rsid w:val="27A3519A"/>
    <w:rsid w:val="28212133"/>
    <w:rsid w:val="2874571A"/>
    <w:rsid w:val="28CB51EE"/>
    <w:rsid w:val="29020243"/>
    <w:rsid w:val="2925A5E7"/>
    <w:rsid w:val="292A607D"/>
    <w:rsid w:val="29A810D0"/>
    <w:rsid w:val="29E7E5B7"/>
    <w:rsid w:val="2A1F97F5"/>
    <w:rsid w:val="2A291555"/>
    <w:rsid w:val="2A801DEF"/>
    <w:rsid w:val="2A931A65"/>
    <w:rsid w:val="2A9E1BFD"/>
    <w:rsid w:val="2AF1D8B7"/>
    <w:rsid w:val="2B3B28E4"/>
    <w:rsid w:val="2B51FD32"/>
    <w:rsid w:val="2B677B6D"/>
    <w:rsid w:val="2B748858"/>
    <w:rsid w:val="2B76A62C"/>
    <w:rsid w:val="2BA4FDBC"/>
    <w:rsid w:val="2C17C800"/>
    <w:rsid w:val="2C433923"/>
    <w:rsid w:val="2C6CDDCC"/>
    <w:rsid w:val="2CB3C9CB"/>
    <w:rsid w:val="2CDEA605"/>
    <w:rsid w:val="2D15366E"/>
    <w:rsid w:val="2D4AB12D"/>
    <w:rsid w:val="2D5A86C2"/>
    <w:rsid w:val="2D8C91E2"/>
    <w:rsid w:val="2DE91EE2"/>
    <w:rsid w:val="2DF7F623"/>
    <w:rsid w:val="2E63F16F"/>
    <w:rsid w:val="2E6CEB0F"/>
    <w:rsid w:val="2E85B1F6"/>
    <w:rsid w:val="2EC28875"/>
    <w:rsid w:val="2ED5F365"/>
    <w:rsid w:val="2EE39AE5"/>
    <w:rsid w:val="2EF2A92D"/>
    <w:rsid w:val="2F2DAEBE"/>
    <w:rsid w:val="2F42B750"/>
    <w:rsid w:val="2F5A3D7D"/>
    <w:rsid w:val="2F7A3613"/>
    <w:rsid w:val="2F8766C4"/>
    <w:rsid w:val="2F8830A3"/>
    <w:rsid w:val="2F9A5823"/>
    <w:rsid w:val="2FBDA21A"/>
    <w:rsid w:val="2FF1F01A"/>
    <w:rsid w:val="3029ACD2"/>
    <w:rsid w:val="306B9267"/>
    <w:rsid w:val="306E3F74"/>
    <w:rsid w:val="3072C327"/>
    <w:rsid w:val="30848FD9"/>
    <w:rsid w:val="30A4330C"/>
    <w:rsid w:val="30EA1913"/>
    <w:rsid w:val="3109DC15"/>
    <w:rsid w:val="31193D25"/>
    <w:rsid w:val="31526445"/>
    <w:rsid w:val="31627309"/>
    <w:rsid w:val="3166F645"/>
    <w:rsid w:val="31905015"/>
    <w:rsid w:val="3195B9CE"/>
    <w:rsid w:val="31A33700"/>
    <w:rsid w:val="31ECD050"/>
    <w:rsid w:val="321B5CB1"/>
    <w:rsid w:val="324D66F5"/>
    <w:rsid w:val="3261478E"/>
    <w:rsid w:val="3269C19E"/>
    <w:rsid w:val="32CACF6D"/>
    <w:rsid w:val="32E08F78"/>
    <w:rsid w:val="32FFA393"/>
    <w:rsid w:val="330675E8"/>
    <w:rsid w:val="331E10F3"/>
    <w:rsid w:val="3382D67C"/>
    <w:rsid w:val="33C9CFBD"/>
    <w:rsid w:val="33CBD44F"/>
    <w:rsid w:val="33E66AD9"/>
    <w:rsid w:val="33E6B277"/>
    <w:rsid w:val="340FCE00"/>
    <w:rsid w:val="34142FE7"/>
    <w:rsid w:val="344BF7AF"/>
    <w:rsid w:val="34CAFA86"/>
    <w:rsid w:val="3528B205"/>
    <w:rsid w:val="3530D7A9"/>
    <w:rsid w:val="3545DA19"/>
    <w:rsid w:val="35643857"/>
    <w:rsid w:val="3570AD3B"/>
    <w:rsid w:val="358CB21A"/>
    <w:rsid w:val="35950781"/>
    <w:rsid w:val="35AB70FA"/>
    <w:rsid w:val="35D1EE2A"/>
    <w:rsid w:val="35EFA4EB"/>
    <w:rsid w:val="35FF5D6B"/>
    <w:rsid w:val="362D35A3"/>
    <w:rsid w:val="366572A1"/>
    <w:rsid w:val="3673AD2E"/>
    <w:rsid w:val="36859EC0"/>
    <w:rsid w:val="36E7BA30"/>
    <w:rsid w:val="37269E51"/>
    <w:rsid w:val="3727FFA3"/>
    <w:rsid w:val="373E3FCE"/>
    <w:rsid w:val="37952857"/>
    <w:rsid w:val="379971EA"/>
    <w:rsid w:val="37D079D5"/>
    <w:rsid w:val="37F758A7"/>
    <w:rsid w:val="3810DBFA"/>
    <w:rsid w:val="38523814"/>
    <w:rsid w:val="3852EEB4"/>
    <w:rsid w:val="389A885B"/>
    <w:rsid w:val="38EAAC4D"/>
    <w:rsid w:val="393428D0"/>
    <w:rsid w:val="393FEC97"/>
    <w:rsid w:val="397B90F5"/>
    <w:rsid w:val="39A60A04"/>
    <w:rsid w:val="39C7FEF5"/>
    <w:rsid w:val="3A498909"/>
    <w:rsid w:val="3A4F9BC6"/>
    <w:rsid w:val="3A72E6EC"/>
    <w:rsid w:val="3A8F639F"/>
    <w:rsid w:val="3A904D76"/>
    <w:rsid w:val="3A9AD656"/>
    <w:rsid w:val="3AA8C7E1"/>
    <w:rsid w:val="3AF1F79D"/>
    <w:rsid w:val="3B0F4F18"/>
    <w:rsid w:val="3B3298B8"/>
    <w:rsid w:val="3B52523A"/>
    <w:rsid w:val="3B6C9652"/>
    <w:rsid w:val="3B82B42D"/>
    <w:rsid w:val="3BA796FE"/>
    <w:rsid w:val="3BB7A770"/>
    <w:rsid w:val="3C491542"/>
    <w:rsid w:val="3C512849"/>
    <w:rsid w:val="3C882751"/>
    <w:rsid w:val="3CA49588"/>
    <w:rsid w:val="3CC2A094"/>
    <w:rsid w:val="3CD6621E"/>
    <w:rsid w:val="3CE8B849"/>
    <w:rsid w:val="3D30CC95"/>
    <w:rsid w:val="3D46EF8E"/>
    <w:rsid w:val="3D5EE40F"/>
    <w:rsid w:val="3D7C5023"/>
    <w:rsid w:val="3DC70F1F"/>
    <w:rsid w:val="3E06A93D"/>
    <w:rsid w:val="3E25394F"/>
    <w:rsid w:val="3E37F7CC"/>
    <w:rsid w:val="3EA1FC76"/>
    <w:rsid w:val="3EEB6AE6"/>
    <w:rsid w:val="3EED9EA4"/>
    <w:rsid w:val="3F5B290D"/>
    <w:rsid w:val="3F6E33D0"/>
    <w:rsid w:val="3F77A7A6"/>
    <w:rsid w:val="3F841383"/>
    <w:rsid w:val="3F950E78"/>
    <w:rsid w:val="3F9874AA"/>
    <w:rsid w:val="3F9A4FDD"/>
    <w:rsid w:val="3FCC3795"/>
    <w:rsid w:val="3FFD85F1"/>
    <w:rsid w:val="400C2391"/>
    <w:rsid w:val="401E8A3A"/>
    <w:rsid w:val="408B6C68"/>
    <w:rsid w:val="408EB3B2"/>
    <w:rsid w:val="4095FC27"/>
    <w:rsid w:val="40B73DC8"/>
    <w:rsid w:val="4109E3F5"/>
    <w:rsid w:val="4179A300"/>
    <w:rsid w:val="4194BAEF"/>
    <w:rsid w:val="41D11A9F"/>
    <w:rsid w:val="41E4D866"/>
    <w:rsid w:val="4200BE12"/>
    <w:rsid w:val="420C4D69"/>
    <w:rsid w:val="4269EF38"/>
    <w:rsid w:val="426ADA51"/>
    <w:rsid w:val="426DFDE0"/>
    <w:rsid w:val="42744E51"/>
    <w:rsid w:val="429DCA49"/>
    <w:rsid w:val="43366751"/>
    <w:rsid w:val="433A8D25"/>
    <w:rsid w:val="433D24BB"/>
    <w:rsid w:val="435809F8"/>
    <w:rsid w:val="43DEC9D3"/>
    <w:rsid w:val="43F87130"/>
    <w:rsid w:val="43FEF0A8"/>
    <w:rsid w:val="44607A61"/>
    <w:rsid w:val="448A38AB"/>
    <w:rsid w:val="448DFA81"/>
    <w:rsid w:val="452CF3FB"/>
    <w:rsid w:val="453034F9"/>
    <w:rsid w:val="459D0AEB"/>
    <w:rsid w:val="45D2E6E7"/>
    <w:rsid w:val="460AAEC9"/>
    <w:rsid w:val="46899764"/>
    <w:rsid w:val="46A4697D"/>
    <w:rsid w:val="46BD8400"/>
    <w:rsid w:val="4749F39A"/>
    <w:rsid w:val="478736C1"/>
    <w:rsid w:val="47D9FE93"/>
    <w:rsid w:val="47E68AA2"/>
    <w:rsid w:val="47F2CAA5"/>
    <w:rsid w:val="480C3BF8"/>
    <w:rsid w:val="482D0FDE"/>
    <w:rsid w:val="4835127C"/>
    <w:rsid w:val="48442EDC"/>
    <w:rsid w:val="48848D92"/>
    <w:rsid w:val="48E4CF0E"/>
    <w:rsid w:val="4928B192"/>
    <w:rsid w:val="492AF3E0"/>
    <w:rsid w:val="494E29B2"/>
    <w:rsid w:val="498A6DE3"/>
    <w:rsid w:val="49A83620"/>
    <w:rsid w:val="49BE6187"/>
    <w:rsid w:val="49CEC22C"/>
    <w:rsid w:val="49DB8DAD"/>
    <w:rsid w:val="49E93174"/>
    <w:rsid w:val="4A3896C4"/>
    <w:rsid w:val="4A50A8DB"/>
    <w:rsid w:val="4A6D6A18"/>
    <w:rsid w:val="4A6F6EB9"/>
    <w:rsid w:val="4A73B8AF"/>
    <w:rsid w:val="4A931ECB"/>
    <w:rsid w:val="4AD3935F"/>
    <w:rsid w:val="4ADBC5B0"/>
    <w:rsid w:val="4AE61635"/>
    <w:rsid w:val="4AFA393A"/>
    <w:rsid w:val="4B10C41B"/>
    <w:rsid w:val="4B1D8E7A"/>
    <w:rsid w:val="4B4DA17B"/>
    <w:rsid w:val="4B6B65AD"/>
    <w:rsid w:val="4BBE9C52"/>
    <w:rsid w:val="4BF7F696"/>
    <w:rsid w:val="4C1AFDCD"/>
    <w:rsid w:val="4C7017AB"/>
    <w:rsid w:val="4C7592FD"/>
    <w:rsid w:val="4C8B68D6"/>
    <w:rsid w:val="4D0B99D2"/>
    <w:rsid w:val="4D4278E6"/>
    <w:rsid w:val="4D55CC52"/>
    <w:rsid w:val="4D60CF86"/>
    <w:rsid w:val="4D6766D6"/>
    <w:rsid w:val="4DB023C6"/>
    <w:rsid w:val="4DD7D66A"/>
    <w:rsid w:val="4DF9C0DE"/>
    <w:rsid w:val="4E28C2B9"/>
    <w:rsid w:val="4E96B4D6"/>
    <w:rsid w:val="4EB0E2E3"/>
    <w:rsid w:val="4EBA6A23"/>
    <w:rsid w:val="4EBF0E09"/>
    <w:rsid w:val="4F1E21BA"/>
    <w:rsid w:val="4F674562"/>
    <w:rsid w:val="4FAFF342"/>
    <w:rsid w:val="4FEE3EA6"/>
    <w:rsid w:val="500867BA"/>
    <w:rsid w:val="50151327"/>
    <w:rsid w:val="5023F91C"/>
    <w:rsid w:val="50617147"/>
    <w:rsid w:val="5062EF86"/>
    <w:rsid w:val="50654EC2"/>
    <w:rsid w:val="506DDD78"/>
    <w:rsid w:val="50A201E5"/>
    <w:rsid w:val="50D5F0B0"/>
    <w:rsid w:val="5122DD36"/>
    <w:rsid w:val="5143B03E"/>
    <w:rsid w:val="51590E53"/>
    <w:rsid w:val="51873A8F"/>
    <w:rsid w:val="51957976"/>
    <w:rsid w:val="51CC80CB"/>
    <w:rsid w:val="51CF1A8A"/>
    <w:rsid w:val="51DFA2D0"/>
    <w:rsid w:val="529BDB24"/>
    <w:rsid w:val="533156F9"/>
    <w:rsid w:val="535F4810"/>
    <w:rsid w:val="538F18F8"/>
    <w:rsid w:val="53BF7AAF"/>
    <w:rsid w:val="53D424F1"/>
    <w:rsid w:val="53DB196C"/>
    <w:rsid w:val="5424D698"/>
    <w:rsid w:val="545F5186"/>
    <w:rsid w:val="54762FD6"/>
    <w:rsid w:val="54F767A3"/>
    <w:rsid w:val="552CA39C"/>
    <w:rsid w:val="554E74DC"/>
    <w:rsid w:val="5552EAE1"/>
    <w:rsid w:val="5553AD0D"/>
    <w:rsid w:val="55605930"/>
    <w:rsid w:val="5580E7FC"/>
    <w:rsid w:val="55C74B8B"/>
    <w:rsid w:val="55CA27FF"/>
    <w:rsid w:val="55D11263"/>
    <w:rsid w:val="56378846"/>
    <w:rsid w:val="56467921"/>
    <w:rsid w:val="567332AD"/>
    <w:rsid w:val="567AD076"/>
    <w:rsid w:val="56C5B63F"/>
    <w:rsid w:val="57556DEC"/>
    <w:rsid w:val="57FD0B32"/>
    <w:rsid w:val="5808EFD7"/>
    <w:rsid w:val="5842B392"/>
    <w:rsid w:val="58891928"/>
    <w:rsid w:val="59081992"/>
    <w:rsid w:val="590E6B48"/>
    <w:rsid w:val="5961B581"/>
    <w:rsid w:val="598AE5DA"/>
    <w:rsid w:val="598D8E78"/>
    <w:rsid w:val="59965078"/>
    <w:rsid w:val="59B1E77D"/>
    <w:rsid w:val="5A02B0BD"/>
    <w:rsid w:val="5A0D5EBD"/>
    <w:rsid w:val="5A729015"/>
    <w:rsid w:val="5A7C41E2"/>
    <w:rsid w:val="5AD02D24"/>
    <w:rsid w:val="5B0ABF15"/>
    <w:rsid w:val="5B187951"/>
    <w:rsid w:val="5B194172"/>
    <w:rsid w:val="5BB78007"/>
    <w:rsid w:val="5BB96E48"/>
    <w:rsid w:val="5BE6EA8A"/>
    <w:rsid w:val="5BE9EC5C"/>
    <w:rsid w:val="5C06F15D"/>
    <w:rsid w:val="5C45A282"/>
    <w:rsid w:val="5C7135D7"/>
    <w:rsid w:val="5C7983BD"/>
    <w:rsid w:val="5C9EF182"/>
    <w:rsid w:val="5CA231F9"/>
    <w:rsid w:val="5CB318D3"/>
    <w:rsid w:val="5CB361F7"/>
    <w:rsid w:val="5CCB8958"/>
    <w:rsid w:val="5CCFA2F7"/>
    <w:rsid w:val="5CE055F0"/>
    <w:rsid w:val="5CF5F098"/>
    <w:rsid w:val="5CFCB2BE"/>
    <w:rsid w:val="5D02A977"/>
    <w:rsid w:val="5D397FDA"/>
    <w:rsid w:val="5D4EFAFF"/>
    <w:rsid w:val="5D71A3AB"/>
    <w:rsid w:val="5DA39AA9"/>
    <w:rsid w:val="5DB444A9"/>
    <w:rsid w:val="5DE13125"/>
    <w:rsid w:val="5DFC0359"/>
    <w:rsid w:val="5E17CFC0"/>
    <w:rsid w:val="5E1E656A"/>
    <w:rsid w:val="5E40DF28"/>
    <w:rsid w:val="5E40F883"/>
    <w:rsid w:val="5E9C72EA"/>
    <w:rsid w:val="5EA8060E"/>
    <w:rsid w:val="5F0510BC"/>
    <w:rsid w:val="5F08C826"/>
    <w:rsid w:val="5F186AFF"/>
    <w:rsid w:val="5F664FEA"/>
    <w:rsid w:val="5FCCE8A8"/>
    <w:rsid w:val="5FFE3E9A"/>
    <w:rsid w:val="60039436"/>
    <w:rsid w:val="601341D2"/>
    <w:rsid w:val="60396DF6"/>
    <w:rsid w:val="60778B90"/>
    <w:rsid w:val="60C4AD93"/>
    <w:rsid w:val="60C6F0D6"/>
    <w:rsid w:val="60CCF812"/>
    <w:rsid w:val="611EFCF2"/>
    <w:rsid w:val="6134BD5B"/>
    <w:rsid w:val="619B4E7F"/>
    <w:rsid w:val="61C5731F"/>
    <w:rsid w:val="61FA5E37"/>
    <w:rsid w:val="622AE3B4"/>
    <w:rsid w:val="6239D9C2"/>
    <w:rsid w:val="624B99FF"/>
    <w:rsid w:val="624FD115"/>
    <w:rsid w:val="626B2A68"/>
    <w:rsid w:val="627A2F3D"/>
    <w:rsid w:val="629A00AD"/>
    <w:rsid w:val="62B6216B"/>
    <w:rsid w:val="62DD021F"/>
    <w:rsid w:val="62EC8DFC"/>
    <w:rsid w:val="635B4F57"/>
    <w:rsid w:val="637CB3EF"/>
    <w:rsid w:val="63ED856D"/>
    <w:rsid w:val="6400043B"/>
    <w:rsid w:val="641B65AD"/>
    <w:rsid w:val="641CB25B"/>
    <w:rsid w:val="6476BCC1"/>
    <w:rsid w:val="649A615E"/>
    <w:rsid w:val="64A0C3EB"/>
    <w:rsid w:val="64E819DC"/>
    <w:rsid w:val="64F005CA"/>
    <w:rsid w:val="65353A21"/>
    <w:rsid w:val="654B4BF5"/>
    <w:rsid w:val="65720AC0"/>
    <w:rsid w:val="658E00B9"/>
    <w:rsid w:val="65B36EEC"/>
    <w:rsid w:val="65C937CE"/>
    <w:rsid w:val="65DA35DB"/>
    <w:rsid w:val="664A1594"/>
    <w:rsid w:val="6653CAF9"/>
    <w:rsid w:val="66E56814"/>
    <w:rsid w:val="66E7421B"/>
    <w:rsid w:val="6746AC2A"/>
    <w:rsid w:val="67493B6E"/>
    <w:rsid w:val="6778A4D3"/>
    <w:rsid w:val="67CCE18D"/>
    <w:rsid w:val="68033533"/>
    <w:rsid w:val="6864FBFB"/>
    <w:rsid w:val="68757D72"/>
    <w:rsid w:val="68B6E717"/>
    <w:rsid w:val="68D02205"/>
    <w:rsid w:val="68EF26A4"/>
    <w:rsid w:val="694D38A3"/>
    <w:rsid w:val="6997EC93"/>
    <w:rsid w:val="69BAC563"/>
    <w:rsid w:val="69E6DD1C"/>
    <w:rsid w:val="6A02FC85"/>
    <w:rsid w:val="6A219B0E"/>
    <w:rsid w:val="6A2E1AAC"/>
    <w:rsid w:val="6A316B57"/>
    <w:rsid w:val="6A50A242"/>
    <w:rsid w:val="6A7065CC"/>
    <w:rsid w:val="6A885C46"/>
    <w:rsid w:val="6A9CB87E"/>
    <w:rsid w:val="6AA93956"/>
    <w:rsid w:val="6AC01B60"/>
    <w:rsid w:val="6ADB60CB"/>
    <w:rsid w:val="6B2CC10E"/>
    <w:rsid w:val="6B83C463"/>
    <w:rsid w:val="6BD45186"/>
    <w:rsid w:val="6BF251AB"/>
    <w:rsid w:val="6C19A2F7"/>
    <w:rsid w:val="6C31C756"/>
    <w:rsid w:val="6C65295F"/>
    <w:rsid w:val="6C6BCD55"/>
    <w:rsid w:val="6C7B11FF"/>
    <w:rsid w:val="6C8C83C2"/>
    <w:rsid w:val="6C9FB846"/>
    <w:rsid w:val="6CFF9D71"/>
    <w:rsid w:val="6D114082"/>
    <w:rsid w:val="6D6B4549"/>
    <w:rsid w:val="6D82490A"/>
    <w:rsid w:val="6D91E8C0"/>
    <w:rsid w:val="6D9688F9"/>
    <w:rsid w:val="6E9BE176"/>
    <w:rsid w:val="6EC95B6A"/>
    <w:rsid w:val="6EEB0475"/>
    <w:rsid w:val="6EFEE11F"/>
    <w:rsid w:val="6F36101E"/>
    <w:rsid w:val="6F3E0AE8"/>
    <w:rsid w:val="6F7A590C"/>
    <w:rsid w:val="6F88F6D9"/>
    <w:rsid w:val="7010E6B0"/>
    <w:rsid w:val="702446BE"/>
    <w:rsid w:val="70ABEB76"/>
    <w:rsid w:val="71347548"/>
    <w:rsid w:val="7154484A"/>
    <w:rsid w:val="71833556"/>
    <w:rsid w:val="71C50750"/>
    <w:rsid w:val="71D99D78"/>
    <w:rsid w:val="71DB9FED"/>
    <w:rsid w:val="71FF7A8C"/>
    <w:rsid w:val="721A1A50"/>
    <w:rsid w:val="72566A65"/>
    <w:rsid w:val="727A941C"/>
    <w:rsid w:val="72938783"/>
    <w:rsid w:val="72DE3063"/>
    <w:rsid w:val="72EFAB60"/>
    <w:rsid w:val="731B9446"/>
    <w:rsid w:val="731FCF98"/>
    <w:rsid w:val="7325B7D5"/>
    <w:rsid w:val="7339FFCD"/>
    <w:rsid w:val="73876D89"/>
    <w:rsid w:val="73ABE49F"/>
    <w:rsid w:val="73F0DA4C"/>
    <w:rsid w:val="7408D1D6"/>
    <w:rsid w:val="7427101B"/>
    <w:rsid w:val="749422F9"/>
    <w:rsid w:val="74E2FB54"/>
    <w:rsid w:val="754C9F2A"/>
    <w:rsid w:val="754E01C1"/>
    <w:rsid w:val="754FAED1"/>
    <w:rsid w:val="75687930"/>
    <w:rsid w:val="75B3B792"/>
    <w:rsid w:val="75BA5E8B"/>
    <w:rsid w:val="75E6E987"/>
    <w:rsid w:val="75EF1323"/>
    <w:rsid w:val="765695A8"/>
    <w:rsid w:val="765B4314"/>
    <w:rsid w:val="7693BEC8"/>
    <w:rsid w:val="7710383D"/>
    <w:rsid w:val="7724C79D"/>
    <w:rsid w:val="77409F9D"/>
    <w:rsid w:val="7745A258"/>
    <w:rsid w:val="77D433AD"/>
    <w:rsid w:val="77D7CAED"/>
    <w:rsid w:val="7828B126"/>
    <w:rsid w:val="787DDBE4"/>
    <w:rsid w:val="78802EA5"/>
    <w:rsid w:val="78CF7D5C"/>
    <w:rsid w:val="7913C836"/>
    <w:rsid w:val="794AC02A"/>
    <w:rsid w:val="796AE09E"/>
    <w:rsid w:val="797535E2"/>
    <w:rsid w:val="79B18983"/>
    <w:rsid w:val="79CE7726"/>
    <w:rsid w:val="79DD3A71"/>
    <w:rsid w:val="7A3FBACB"/>
    <w:rsid w:val="7A4F9C5E"/>
    <w:rsid w:val="7A80B29B"/>
    <w:rsid w:val="7A83C7F0"/>
    <w:rsid w:val="7A8CC04E"/>
    <w:rsid w:val="7AE16A76"/>
    <w:rsid w:val="7AEA700B"/>
    <w:rsid w:val="7AEAB0D2"/>
    <w:rsid w:val="7AFE742C"/>
    <w:rsid w:val="7B039B83"/>
    <w:rsid w:val="7B26FB26"/>
    <w:rsid w:val="7B4DE4AC"/>
    <w:rsid w:val="7B50EC4B"/>
    <w:rsid w:val="7B632C55"/>
    <w:rsid w:val="7B6F19A7"/>
    <w:rsid w:val="7B8FC9A9"/>
    <w:rsid w:val="7B9A2A74"/>
    <w:rsid w:val="7BBFBF86"/>
    <w:rsid w:val="7C056697"/>
    <w:rsid w:val="7C2C6C93"/>
    <w:rsid w:val="7C4357AF"/>
    <w:rsid w:val="7C4FEB42"/>
    <w:rsid w:val="7C60A2D5"/>
    <w:rsid w:val="7C88CF5A"/>
    <w:rsid w:val="7C9A5998"/>
    <w:rsid w:val="7CA7C196"/>
    <w:rsid w:val="7CB2DFD9"/>
    <w:rsid w:val="7CB6995D"/>
    <w:rsid w:val="7CD89548"/>
    <w:rsid w:val="7CD8D1DC"/>
    <w:rsid w:val="7DAA928F"/>
    <w:rsid w:val="7DC9B4C9"/>
    <w:rsid w:val="7DF78E64"/>
    <w:rsid w:val="7E0E5AFF"/>
    <w:rsid w:val="7E6376E1"/>
    <w:rsid w:val="7E6E0459"/>
    <w:rsid w:val="7E73A18D"/>
    <w:rsid w:val="7EA2D007"/>
    <w:rsid w:val="7EA7B401"/>
    <w:rsid w:val="7EE6B6E9"/>
    <w:rsid w:val="7F462020"/>
    <w:rsid w:val="7F4A2C57"/>
    <w:rsid w:val="7F6BF830"/>
    <w:rsid w:val="7FF98BFE"/>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D56F1"/>
  <w15:chartTrackingRefBased/>
  <w15:docId w15:val="{D70EE078-5EEC-45C3-A8A9-6306A8B2E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252"/>
    <w:pPr>
      <w:spacing w:before="240" w:after="400" w:line="360" w:lineRule="auto"/>
      <w:jc w:val="both"/>
    </w:pPr>
    <w:rPr>
      <w:rFonts w:ascii="Times New Roman" w:hAnsi="Times New Roman"/>
      <w:sz w:val="24"/>
      <w:szCs w:val="24"/>
      <w:lang w:val="en-US"/>
    </w:rPr>
  </w:style>
  <w:style w:type="paragraph" w:styleId="Heading1">
    <w:name w:val="heading 1"/>
    <w:basedOn w:val="Normal"/>
    <w:next w:val="Normal"/>
    <w:link w:val="Heading1Char"/>
    <w:uiPriority w:val="9"/>
    <w:qFormat/>
    <w:rsid w:val="00E96252"/>
    <w:pPr>
      <w:keepNext/>
      <w:keepLines/>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3D695E"/>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FD2210"/>
    <w:pPr>
      <w:keepNext/>
      <w:keepLines/>
      <w:spacing w:before="160" w:after="80"/>
      <w:outlineLvl w:val="2"/>
    </w:pPr>
    <w:rPr>
      <w:rFonts w:eastAsiaTheme="majorEastAsia" w:cstheme="majorBidi"/>
      <w:b/>
      <w:sz w:val="26"/>
      <w:szCs w:val="28"/>
    </w:rPr>
  </w:style>
  <w:style w:type="paragraph" w:styleId="Heading4">
    <w:name w:val="heading 4"/>
    <w:basedOn w:val="Normal"/>
    <w:next w:val="Normal"/>
    <w:link w:val="Heading4Char"/>
    <w:uiPriority w:val="9"/>
    <w:semiHidden/>
    <w:unhideWhenUsed/>
    <w:qFormat/>
    <w:rsid w:val="003D69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69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69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69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69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69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252"/>
    <w:rPr>
      <w:rFonts w:ascii="Times New Roman" w:eastAsiaTheme="majorEastAsia" w:hAnsi="Times New Roman" w:cstheme="majorBidi"/>
      <w:b/>
      <w:sz w:val="32"/>
      <w:szCs w:val="40"/>
      <w:lang w:val="en-US"/>
    </w:rPr>
  </w:style>
  <w:style w:type="character" w:customStyle="1" w:styleId="Heading2Char">
    <w:name w:val="Heading 2 Char"/>
    <w:basedOn w:val="DefaultParagraphFont"/>
    <w:link w:val="Heading2"/>
    <w:uiPriority w:val="9"/>
    <w:rsid w:val="003D695E"/>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D2210"/>
    <w:rPr>
      <w:rFonts w:ascii="Times New Roman" w:eastAsiaTheme="majorEastAsia" w:hAnsi="Times New Roman" w:cstheme="majorBidi"/>
      <w:b/>
      <w:sz w:val="26"/>
      <w:szCs w:val="28"/>
      <w:lang w:val="en-US"/>
    </w:rPr>
  </w:style>
  <w:style w:type="character" w:customStyle="1" w:styleId="Heading4Char">
    <w:name w:val="Heading 4 Char"/>
    <w:basedOn w:val="DefaultParagraphFont"/>
    <w:link w:val="Heading4"/>
    <w:uiPriority w:val="9"/>
    <w:semiHidden/>
    <w:rsid w:val="003D69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69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69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69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69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695E"/>
    <w:rPr>
      <w:rFonts w:eastAsiaTheme="majorEastAsia" w:cstheme="majorBidi"/>
      <w:color w:val="272727" w:themeColor="text1" w:themeTint="D8"/>
    </w:rPr>
  </w:style>
  <w:style w:type="paragraph" w:styleId="Title">
    <w:name w:val="Title"/>
    <w:basedOn w:val="Normal"/>
    <w:next w:val="Normal"/>
    <w:link w:val="TitleChar"/>
    <w:uiPriority w:val="10"/>
    <w:qFormat/>
    <w:rsid w:val="003D695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69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69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69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695E"/>
    <w:pPr>
      <w:spacing w:before="160"/>
      <w:jc w:val="center"/>
    </w:pPr>
    <w:rPr>
      <w:i/>
      <w:iCs/>
      <w:color w:val="404040" w:themeColor="text1" w:themeTint="BF"/>
    </w:rPr>
  </w:style>
  <w:style w:type="character" w:customStyle="1" w:styleId="QuoteChar">
    <w:name w:val="Quote Char"/>
    <w:basedOn w:val="DefaultParagraphFont"/>
    <w:link w:val="Quote"/>
    <w:uiPriority w:val="29"/>
    <w:rsid w:val="003D695E"/>
    <w:rPr>
      <w:i/>
      <w:iCs/>
      <w:color w:val="404040" w:themeColor="text1" w:themeTint="BF"/>
    </w:rPr>
  </w:style>
  <w:style w:type="paragraph" w:styleId="ListParagraph">
    <w:name w:val="List Paragraph"/>
    <w:basedOn w:val="Normal"/>
    <w:uiPriority w:val="34"/>
    <w:qFormat/>
    <w:rsid w:val="003D695E"/>
    <w:pPr>
      <w:ind w:left="720"/>
      <w:contextualSpacing/>
    </w:pPr>
  </w:style>
  <w:style w:type="character" w:styleId="IntenseEmphasis">
    <w:name w:val="Intense Emphasis"/>
    <w:basedOn w:val="DefaultParagraphFont"/>
    <w:uiPriority w:val="21"/>
    <w:qFormat/>
    <w:rsid w:val="003D695E"/>
    <w:rPr>
      <w:i/>
      <w:iCs/>
      <w:color w:val="0F4761" w:themeColor="accent1" w:themeShade="BF"/>
    </w:rPr>
  </w:style>
  <w:style w:type="paragraph" w:styleId="IntenseQuote">
    <w:name w:val="Intense Quote"/>
    <w:basedOn w:val="Normal"/>
    <w:next w:val="Normal"/>
    <w:link w:val="IntenseQuoteChar"/>
    <w:uiPriority w:val="30"/>
    <w:qFormat/>
    <w:rsid w:val="003D69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695E"/>
    <w:rPr>
      <w:i/>
      <w:iCs/>
      <w:color w:val="0F4761" w:themeColor="accent1" w:themeShade="BF"/>
    </w:rPr>
  </w:style>
  <w:style w:type="character" w:styleId="IntenseReference">
    <w:name w:val="Intense Reference"/>
    <w:basedOn w:val="DefaultParagraphFont"/>
    <w:uiPriority w:val="32"/>
    <w:qFormat/>
    <w:rsid w:val="003D695E"/>
    <w:rPr>
      <w:b/>
      <w:bCs/>
      <w:smallCaps/>
      <w:color w:val="0F4761" w:themeColor="accent1" w:themeShade="BF"/>
      <w:spacing w:val="5"/>
    </w:rPr>
  </w:style>
  <w:style w:type="paragraph" w:customStyle="1" w:styleId="paragraph">
    <w:name w:val="paragraph"/>
    <w:basedOn w:val="Normal"/>
    <w:rsid w:val="003D695E"/>
    <w:pPr>
      <w:spacing w:before="100" w:beforeAutospacing="1" w:after="100" w:afterAutospacing="1"/>
    </w:pPr>
    <w:rPr>
      <w:rFonts w:eastAsia="Times New Roman" w:cs="Times New Roman"/>
      <w:kern w:val="0"/>
      <w14:ligatures w14:val="none"/>
    </w:rPr>
  </w:style>
  <w:style w:type="character" w:customStyle="1" w:styleId="normaltextrun">
    <w:name w:val="normaltextrun"/>
    <w:basedOn w:val="DefaultParagraphFont"/>
    <w:rsid w:val="003D695E"/>
  </w:style>
  <w:style w:type="character" w:customStyle="1" w:styleId="eop">
    <w:name w:val="eop"/>
    <w:basedOn w:val="DefaultParagraphFont"/>
    <w:rsid w:val="003D695E"/>
  </w:style>
  <w:style w:type="table" w:styleId="TableGrid">
    <w:name w:val="Table Grid"/>
    <w:basedOn w:val="TableNormal"/>
    <w:uiPriority w:val="39"/>
    <w:rsid w:val="003D695E"/>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4B5F"/>
    <w:pPr>
      <w:tabs>
        <w:tab w:val="center" w:pos="4680"/>
        <w:tab w:val="right" w:pos="9360"/>
      </w:tabs>
      <w:spacing w:before="0" w:after="0"/>
    </w:pPr>
  </w:style>
  <w:style w:type="character" w:customStyle="1" w:styleId="HeaderChar">
    <w:name w:val="Header Char"/>
    <w:basedOn w:val="DefaultParagraphFont"/>
    <w:link w:val="Header"/>
    <w:uiPriority w:val="99"/>
    <w:rsid w:val="00264B5F"/>
    <w:rPr>
      <w:rFonts w:ascii="Times New Roman" w:hAnsi="Times New Roman"/>
      <w:sz w:val="24"/>
      <w:szCs w:val="24"/>
      <w:lang w:val="en-US"/>
    </w:rPr>
  </w:style>
  <w:style w:type="paragraph" w:styleId="Footer">
    <w:name w:val="footer"/>
    <w:basedOn w:val="Normal"/>
    <w:link w:val="FooterChar"/>
    <w:uiPriority w:val="99"/>
    <w:unhideWhenUsed/>
    <w:rsid w:val="00264B5F"/>
    <w:pPr>
      <w:tabs>
        <w:tab w:val="center" w:pos="4680"/>
        <w:tab w:val="right" w:pos="9360"/>
      </w:tabs>
      <w:spacing w:before="0" w:after="0"/>
    </w:pPr>
  </w:style>
  <w:style w:type="character" w:customStyle="1" w:styleId="FooterChar">
    <w:name w:val="Footer Char"/>
    <w:basedOn w:val="DefaultParagraphFont"/>
    <w:link w:val="Footer"/>
    <w:uiPriority w:val="99"/>
    <w:rsid w:val="00264B5F"/>
    <w:rPr>
      <w:rFonts w:ascii="Times New Roman" w:hAnsi="Times New Roman"/>
      <w:sz w:val="24"/>
      <w:szCs w:val="24"/>
      <w:lang w:val="en-US"/>
    </w:rPr>
  </w:style>
  <w:style w:type="paragraph" w:styleId="TOCHeading">
    <w:name w:val="TOC Heading"/>
    <w:basedOn w:val="Heading1"/>
    <w:next w:val="Normal"/>
    <w:uiPriority w:val="39"/>
    <w:unhideWhenUsed/>
    <w:qFormat/>
    <w:rsid w:val="002F0865"/>
    <w:pPr>
      <w:spacing w:before="240" w:after="0" w:line="259" w:lineRule="auto"/>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2F0865"/>
    <w:pPr>
      <w:spacing w:after="100"/>
    </w:pPr>
  </w:style>
  <w:style w:type="character" w:styleId="Hyperlink">
    <w:name w:val="Hyperlink"/>
    <w:basedOn w:val="DefaultParagraphFont"/>
    <w:uiPriority w:val="99"/>
    <w:unhideWhenUsed/>
    <w:rsid w:val="002F0865"/>
    <w:rPr>
      <w:color w:val="467886" w:themeColor="hyperlink"/>
      <w:u w:val="single"/>
    </w:rPr>
  </w:style>
  <w:style w:type="paragraph" w:styleId="TOC2">
    <w:name w:val="toc 2"/>
    <w:basedOn w:val="Normal"/>
    <w:next w:val="Normal"/>
    <w:autoRedefine/>
    <w:uiPriority w:val="39"/>
    <w:unhideWhenUsed/>
    <w:rsid w:val="00851FFB"/>
    <w:pPr>
      <w:spacing w:after="100"/>
      <w:ind w:left="240"/>
    </w:pPr>
  </w:style>
  <w:style w:type="paragraph" w:styleId="TOC3">
    <w:name w:val="toc 3"/>
    <w:basedOn w:val="Normal"/>
    <w:next w:val="Normal"/>
    <w:autoRedefine/>
    <w:uiPriority w:val="39"/>
    <w:unhideWhenUsed/>
    <w:rsid w:val="00E82782"/>
    <w:pPr>
      <w:spacing w:after="100"/>
      <w:ind w:left="480"/>
    </w:pPr>
  </w:style>
  <w:style w:type="character" w:styleId="FollowedHyperlink">
    <w:name w:val="FollowedHyperlink"/>
    <w:basedOn w:val="DefaultParagraphFont"/>
    <w:uiPriority w:val="99"/>
    <w:semiHidden/>
    <w:unhideWhenUsed/>
    <w:rsid w:val="00364946"/>
    <w:rPr>
      <w:color w:val="96607D" w:themeColor="followedHyperlink"/>
      <w:u w:val="single"/>
    </w:rPr>
  </w:style>
  <w:style w:type="paragraph" w:styleId="Caption">
    <w:name w:val="caption"/>
    <w:basedOn w:val="Normal"/>
    <w:next w:val="Normal"/>
    <w:uiPriority w:val="35"/>
    <w:unhideWhenUsed/>
    <w:qFormat/>
    <w:rsid w:val="00A9645A"/>
    <w:pPr>
      <w:spacing w:before="0" w:after="200"/>
    </w:pPr>
    <w:rPr>
      <w:i/>
      <w:iCs/>
      <w:color w:val="0E2841" w:themeColor="text2"/>
      <w:sz w:val="18"/>
      <w:szCs w:val="18"/>
    </w:rPr>
  </w:style>
  <w:style w:type="paragraph" w:styleId="TableofFigures">
    <w:name w:val="table of figures"/>
    <w:basedOn w:val="Normal"/>
    <w:next w:val="Normal"/>
    <w:uiPriority w:val="99"/>
    <w:unhideWhenUsed/>
    <w:rsid w:val="002E3831"/>
    <w:pPr>
      <w:spacing w:after="0"/>
    </w:pPr>
  </w:style>
  <w:style w:type="paragraph" w:styleId="Bibliography">
    <w:name w:val="Bibliography"/>
    <w:basedOn w:val="Normal"/>
    <w:next w:val="Normal"/>
    <w:uiPriority w:val="37"/>
    <w:unhideWhenUsed/>
    <w:rsid w:val="00B7196C"/>
  </w:style>
  <w:style w:type="character" w:styleId="UnresolvedMention">
    <w:name w:val="Unresolved Mention"/>
    <w:basedOn w:val="DefaultParagraphFont"/>
    <w:uiPriority w:val="99"/>
    <w:semiHidden/>
    <w:unhideWhenUsed/>
    <w:rsid w:val="00B4020F"/>
    <w:rPr>
      <w:color w:val="605E5C"/>
      <w:shd w:val="clear" w:color="auto" w:fill="E1DFDD"/>
    </w:rPr>
  </w:style>
  <w:style w:type="paragraph" w:styleId="NoSpacing">
    <w:name w:val="No Spacing"/>
    <w:uiPriority w:val="1"/>
    <w:qFormat/>
    <w:rsid w:val="00CA3772"/>
    <w:pPr>
      <w:spacing w:after="0" w:line="240" w:lineRule="auto"/>
      <w:jc w:val="both"/>
    </w:pPr>
    <w:rPr>
      <w:rFonts w:ascii="Times New Roman" w:hAnsi="Times New Roman"/>
      <w:sz w:val="24"/>
      <w:szCs w:val="24"/>
      <w:lang w:val="en-US"/>
    </w:rPr>
  </w:style>
  <w:style w:type="paragraph" w:styleId="NormalWeb">
    <w:name w:val="Normal (Web)"/>
    <w:basedOn w:val="Normal"/>
    <w:uiPriority w:val="99"/>
    <w:semiHidden/>
    <w:unhideWhenUsed/>
    <w:rsid w:val="003248EB"/>
    <w:rPr>
      <w:rFonts w:cs="Times New Roman"/>
    </w:rPr>
  </w:style>
  <w:style w:type="paragraph" w:styleId="Revision">
    <w:name w:val="Revision"/>
    <w:hidden/>
    <w:uiPriority w:val="99"/>
    <w:semiHidden/>
    <w:rsid w:val="00746E65"/>
    <w:pPr>
      <w:spacing w:after="0" w:line="240" w:lineRule="auto"/>
    </w:pPr>
    <w:rPr>
      <w:rFonts w:ascii="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654156">
      <w:bodyDiv w:val="1"/>
      <w:marLeft w:val="0"/>
      <w:marRight w:val="0"/>
      <w:marTop w:val="0"/>
      <w:marBottom w:val="0"/>
      <w:divBdr>
        <w:top w:val="none" w:sz="0" w:space="0" w:color="auto"/>
        <w:left w:val="none" w:sz="0" w:space="0" w:color="auto"/>
        <w:bottom w:val="none" w:sz="0" w:space="0" w:color="auto"/>
        <w:right w:val="none" w:sz="0" w:space="0" w:color="auto"/>
      </w:divBdr>
    </w:div>
    <w:div w:id="354116823">
      <w:bodyDiv w:val="1"/>
      <w:marLeft w:val="0"/>
      <w:marRight w:val="0"/>
      <w:marTop w:val="0"/>
      <w:marBottom w:val="0"/>
      <w:divBdr>
        <w:top w:val="none" w:sz="0" w:space="0" w:color="auto"/>
        <w:left w:val="none" w:sz="0" w:space="0" w:color="auto"/>
        <w:bottom w:val="none" w:sz="0" w:space="0" w:color="auto"/>
        <w:right w:val="none" w:sz="0" w:space="0" w:color="auto"/>
      </w:divBdr>
    </w:div>
    <w:div w:id="803693588">
      <w:bodyDiv w:val="1"/>
      <w:marLeft w:val="0"/>
      <w:marRight w:val="0"/>
      <w:marTop w:val="0"/>
      <w:marBottom w:val="0"/>
      <w:divBdr>
        <w:top w:val="none" w:sz="0" w:space="0" w:color="auto"/>
        <w:left w:val="none" w:sz="0" w:space="0" w:color="auto"/>
        <w:bottom w:val="none" w:sz="0" w:space="0" w:color="auto"/>
        <w:right w:val="none" w:sz="0" w:space="0" w:color="auto"/>
      </w:divBdr>
    </w:div>
    <w:div w:id="868882309">
      <w:bodyDiv w:val="1"/>
      <w:marLeft w:val="0"/>
      <w:marRight w:val="0"/>
      <w:marTop w:val="0"/>
      <w:marBottom w:val="0"/>
      <w:divBdr>
        <w:top w:val="none" w:sz="0" w:space="0" w:color="auto"/>
        <w:left w:val="none" w:sz="0" w:space="0" w:color="auto"/>
        <w:bottom w:val="none" w:sz="0" w:space="0" w:color="auto"/>
        <w:right w:val="none" w:sz="0" w:space="0" w:color="auto"/>
      </w:divBdr>
    </w:div>
    <w:div w:id="939486889">
      <w:bodyDiv w:val="1"/>
      <w:marLeft w:val="0"/>
      <w:marRight w:val="0"/>
      <w:marTop w:val="0"/>
      <w:marBottom w:val="0"/>
      <w:divBdr>
        <w:top w:val="none" w:sz="0" w:space="0" w:color="auto"/>
        <w:left w:val="none" w:sz="0" w:space="0" w:color="auto"/>
        <w:bottom w:val="none" w:sz="0" w:space="0" w:color="auto"/>
        <w:right w:val="none" w:sz="0" w:space="0" w:color="auto"/>
      </w:divBdr>
    </w:div>
    <w:div w:id="1296981856">
      <w:bodyDiv w:val="1"/>
      <w:marLeft w:val="0"/>
      <w:marRight w:val="0"/>
      <w:marTop w:val="0"/>
      <w:marBottom w:val="0"/>
      <w:divBdr>
        <w:top w:val="none" w:sz="0" w:space="0" w:color="auto"/>
        <w:left w:val="none" w:sz="0" w:space="0" w:color="auto"/>
        <w:bottom w:val="none" w:sz="0" w:space="0" w:color="auto"/>
        <w:right w:val="none" w:sz="0" w:space="0" w:color="auto"/>
      </w:divBdr>
    </w:div>
    <w:div w:id="206629613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5.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github.com/Pukarojha/F2025_4495_071_CKa004.git" TargetMode="External"/><Relationship Id="rId74"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hyperlink" Target="https://openweathermap.org/api" TargetMode="External"/><Relationship Id="rId77"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docs.expo.dev/versions/latest/sdk/location/"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velopers.google.com/map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github.com/Pukarojha/wildrydes-site.gi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developers.google.com/maps/documentation/places" TargetMode="Externa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USD25</b:Tag>
    <b:SourceType>InternetSite</b:SourceType>
    <b:Guid>{83DE0A5F-D0BB-4DAE-AD60-E0E9E94D802B}</b:Guid>
    <b:Title>How Do Weather Events Affect Roads</b:Title>
    <b:Year>2025</b:Year>
    <b:Author>
      <b:Author>
        <b:Corporate>U.S. Department of Transportation, Federal Highway Administration</b:Corporate>
      </b:Author>
    </b:Author>
    <b:InternetSiteTitle>ops.fhwa.dot.gov</b:InternetSiteTitle>
    <b:Month>July</b:Month>
    <b:Day>15</b:Day>
    <b:URL>https://ops.fhwa.dot.gov/weather/roadimpact.htm#:~:text=On%20average%2C%20over%203%2C800%20people,during%20rain%20or%20mist%20conditions.</b:URL>
    <b:RefOrder>1</b:RefOrder>
  </b:Source>
  <b:Source>
    <b:Tag>scr25</b:Tag>
    <b:SourceType>InternetSite</b:SourceType>
    <b:Guid>{7AD14415-A771-4BFC-B14C-E0FFFD07AC73}</b:Guid>
    <b:Author>
      <b:Author>
        <b:Corporate>scrumstudy.com</b:Corporate>
      </b:Author>
    </b:Author>
    <b:Title>Scrum Phases and Processes</b:Title>
    <b:InternetSiteTitle>www.scrumstudy.com</b:InternetSiteTitle>
    <b:Year>2025</b:Year>
    <b:Month>September</b:Month>
    <b:Day>15</b:Day>
    <b:URL>https://www.scrumstudy.com/whyscrum/scrum-phases-and-processes</b:URL>
    <b:RefOrder>2</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162d786-e394-4a6c-9262-a33dd9f4cc2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F0BE6F63403B14782EE0A3F3C0FDEA9" ma:contentTypeVersion="14" ma:contentTypeDescription="Create a new document." ma:contentTypeScope="" ma:versionID="5e5e238eb88f58ba7576bd67bf1d8f04">
  <xsd:schema xmlns:xsd="http://www.w3.org/2001/XMLSchema" xmlns:xs="http://www.w3.org/2001/XMLSchema" xmlns:p="http://schemas.microsoft.com/office/2006/metadata/properties" xmlns:ns3="2162d786-e394-4a6c-9262-a33dd9f4cc2e" xmlns:ns4="9fdba282-4c7c-47f3-a2f4-b0e70cbf7a24" targetNamespace="http://schemas.microsoft.com/office/2006/metadata/properties" ma:root="true" ma:fieldsID="83f68a42f1e15a48821bc0961f2feee2" ns3:_="" ns4:_="">
    <xsd:import namespace="2162d786-e394-4a6c-9262-a33dd9f4cc2e"/>
    <xsd:import namespace="9fdba282-4c7c-47f3-a2f4-b0e70cbf7a24"/>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62d786-e394-4a6c-9262-a33dd9f4c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fdba282-4c7c-47f3-a2f4-b0e70cbf7a24"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73677C-6AE3-454F-A494-12DE341A77A8}">
  <ds:schemaRefs>
    <ds:schemaRef ds:uri="http://schemas.openxmlformats.org/officeDocument/2006/bibliography"/>
  </ds:schemaRefs>
</ds:datastoreItem>
</file>

<file path=customXml/itemProps2.xml><?xml version="1.0" encoding="utf-8"?>
<ds:datastoreItem xmlns:ds="http://schemas.openxmlformats.org/officeDocument/2006/customXml" ds:itemID="{3A3BC42A-CD7B-43EE-B993-910137801E4D}">
  <ds:schemaRefs>
    <ds:schemaRef ds:uri="http://schemas.microsoft.com/sharepoint/v3/contenttype/forms"/>
  </ds:schemaRefs>
</ds:datastoreItem>
</file>

<file path=customXml/itemProps3.xml><?xml version="1.0" encoding="utf-8"?>
<ds:datastoreItem xmlns:ds="http://schemas.openxmlformats.org/officeDocument/2006/customXml" ds:itemID="{567ADFB8-D367-497A-8012-08C21AF75F55}">
  <ds:schemaRefs>
    <ds:schemaRef ds:uri="http://schemas.microsoft.com/office/2006/metadata/properties"/>
    <ds:schemaRef ds:uri="http://schemas.microsoft.com/office/infopath/2007/PartnerControls"/>
    <ds:schemaRef ds:uri="2162d786-e394-4a6c-9262-a33dd9f4cc2e"/>
  </ds:schemaRefs>
</ds:datastoreItem>
</file>

<file path=customXml/itemProps4.xml><?xml version="1.0" encoding="utf-8"?>
<ds:datastoreItem xmlns:ds="http://schemas.openxmlformats.org/officeDocument/2006/customXml" ds:itemID="{D6F670EB-A7D8-4119-8B00-B89E692065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62d786-e394-4a6c-9262-a33dd9f4cc2e"/>
    <ds:schemaRef ds:uri="9fdba282-4c7c-47f3-a2f4-b0e70cbf7a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115</Pages>
  <Words>12343</Words>
  <Characters>79526</Characters>
  <Application>Microsoft Office Word</Application>
  <DocSecurity>0</DocSecurity>
  <Lines>2362</Lines>
  <Paragraphs>1288</Paragraphs>
  <ScaleCrop>false</ScaleCrop>
  <Company/>
  <LinksUpToDate>false</LinksUpToDate>
  <CharactersWithSpaces>92820</CharactersWithSpaces>
  <SharedDoc>false</SharedDoc>
  <HLinks>
    <vt:vector size="510" baseType="variant">
      <vt:variant>
        <vt:i4>2097187</vt:i4>
      </vt:variant>
      <vt:variant>
        <vt:i4>516</vt:i4>
      </vt:variant>
      <vt:variant>
        <vt:i4>0</vt:i4>
      </vt:variant>
      <vt:variant>
        <vt:i4>5</vt:i4>
      </vt:variant>
      <vt:variant>
        <vt:lpwstr>https://github.com/Pukarojha/wildrydes-site.git</vt:lpwstr>
      </vt:variant>
      <vt:variant>
        <vt:lpwstr/>
      </vt:variant>
      <vt:variant>
        <vt:i4>7340092</vt:i4>
      </vt:variant>
      <vt:variant>
        <vt:i4>513</vt:i4>
      </vt:variant>
      <vt:variant>
        <vt:i4>0</vt:i4>
      </vt:variant>
      <vt:variant>
        <vt:i4>5</vt:i4>
      </vt:variant>
      <vt:variant>
        <vt:lpwstr>https://docs.expo.dev/versions/latest/sdk/location/</vt:lpwstr>
      </vt:variant>
      <vt:variant>
        <vt:lpwstr/>
      </vt:variant>
      <vt:variant>
        <vt:i4>6684787</vt:i4>
      </vt:variant>
      <vt:variant>
        <vt:i4>510</vt:i4>
      </vt:variant>
      <vt:variant>
        <vt:i4>0</vt:i4>
      </vt:variant>
      <vt:variant>
        <vt:i4>5</vt:i4>
      </vt:variant>
      <vt:variant>
        <vt:lpwstr>https://developers.google.com/maps/documentation/places</vt:lpwstr>
      </vt:variant>
      <vt:variant>
        <vt:lpwstr/>
      </vt:variant>
      <vt:variant>
        <vt:i4>7340140</vt:i4>
      </vt:variant>
      <vt:variant>
        <vt:i4>507</vt:i4>
      </vt:variant>
      <vt:variant>
        <vt:i4>0</vt:i4>
      </vt:variant>
      <vt:variant>
        <vt:i4>5</vt:i4>
      </vt:variant>
      <vt:variant>
        <vt:lpwstr>https://developers.google.com/maps</vt:lpwstr>
      </vt:variant>
      <vt:variant>
        <vt:lpwstr/>
      </vt:variant>
      <vt:variant>
        <vt:i4>6684708</vt:i4>
      </vt:variant>
      <vt:variant>
        <vt:i4>504</vt:i4>
      </vt:variant>
      <vt:variant>
        <vt:i4>0</vt:i4>
      </vt:variant>
      <vt:variant>
        <vt:i4>5</vt:i4>
      </vt:variant>
      <vt:variant>
        <vt:lpwstr>https://openweathermap.org/api</vt:lpwstr>
      </vt:variant>
      <vt:variant>
        <vt:lpwstr/>
      </vt:variant>
      <vt:variant>
        <vt:i4>3866718</vt:i4>
      </vt:variant>
      <vt:variant>
        <vt:i4>501</vt:i4>
      </vt:variant>
      <vt:variant>
        <vt:i4>0</vt:i4>
      </vt:variant>
      <vt:variant>
        <vt:i4>5</vt:i4>
      </vt:variant>
      <vt:variant>
        <vt:lpwstr>https://github.com/Pukarojha/F2025_4495_071_CKa004.git</vt:lpwstr>
      </vt:variant>
      <vt:variant>
        <vt:lpwstr/>
      </vt:variant>
      <vt:variant>
        <vt:i4>2031674</vt:i4>
      </vt:variant>
      <vt:variant>
        <vt:i4>476</vt:i4>
      </vt:variant>
      <vt:variant>
        <vt:i4>0</vt:i4>
      </vt:variant>
      <vt:variant>
        <vt:i4>5</vt:i4>
      </vt:variant>
      <vt:variant>
        <vt:lpwstr/>
      </vt:variant>
      <vt:variant>
        <vt:lpwstr>_Toc209886965</vt:lpwstr>
      </vt:variant>
      <vt:variant>
        <vt:i4>2031674</vt:i4>
      </vt:variant>
      <vt:variant>
        <vt:i4>470</vt:i4>
      </vt:variant>
      <vt:variant>
        <vt:i4>0</vt:i4>
      </vt:variant>
      <vt:variant>
        <vt:i4>5</vt:i4>
      </vt:variant>
      <vt:variant>
        <vt:lpwstr/>
      </vt:variant>
      <vt:variant>
        <vt:lpwstr>_Toc209886964</vt:lpwstr>
      </vt:variant>
      <vt:variant>
        <vt:i4>2031674</vt:i4>
      </vt:variant>
      <vt:variant>
        <vt:i4>464</vt:i4>
      </vt:variant>
      <vt:variant>
        <vt:i4>0</vt:i4>
      </vt:variant>
      <vt:variant>
        <vt:i4>5</vt:i4>
      </vt:variant>
      <vt:variant>
        <vt:lpwstr/>
      </vt:variant>
      <vt:variant>
        <vt:lpwstr>_Toc209886963</vt:lpwstr>
      </vt:variant>
      <vt:variant>
        <vt:i4>2031674</vt:i4>
      </vt:variant>
      <vt:variant>
        <vt:i4>455</vt:i4>
      </vt:variant>
      <vt:variant>
        <vt:i4>0</vt:i4>
      </vt:variant>
      <vt:variant>
        <vt:i4>5</vt:i4>
      </vt:variant>
      <vt:variant>
        <vt:lpwstr/>
      </vt:variant>
      <vt:variant>
        <vt:lpwstr>_Toc209886962</vt:lpwstr>
      </vt:variant>
      <vt:variant>
        <vt:i4>2031674</vt:i4>
      </vt:variant>
      <vt:variant>
        <vt:i4>449</vt:i4>
      </vt:variant>
      <vt:variant>
        <vt:i4>0</vt:i4>
      </vt:variant>
      <vt:variant>
        <vt:i4>5</vt:i4>
      </vt:variant>
      <vt:variant>
        <vt:lpwstr/>
      </vt:variant>
      <vt:variant>
        <vt:lpwstr>_Toc209886961</vt:lpwstr>
      </vt:variant>
      <vt:variant>
        <vt:i4>2031674</vt:i4>
      </vt:variant>
      <vt:variant>
        <vt:i4>443</vt:i4>
      </vt:variant>
      <vt:variant>
        <vt:i4>0</vt:i4>
      </vt:variant>
      <vt:variant>
        <vt:i4>5</vt:i4>
      </vt:variant>
      <vt:variant>
        <vt:lpwstr/>
      </vt:variant>
      <vt:variant>
        <vt:lpwstr>_Toc209886960</vt:lpwstr>
      </vt:variant>
      <vt:variant>
        <vt:i4>1441844</vt:i4>
      </vt:variant>
      <vt:variant>
        <vt:i4>434</vt:i4>
      </vt:variant>
      <vt:variant>
        <vt:i4>0</vt:i4>
      </vt:variant>
      <vt:variant>
        <vt:i4>5</vt:i4>
      </vt:variant>
      <vt:variant>
        <vt:lpwstr/>
      </vt:variant>
      <vt:variant>
        <vt:lpwstr>_Toc212264267</vt:lpwstr>
      </vt:variant>
      <vt:variant>
        <vt:i4>1441844</vt:i4>
      </vt:variant>
      <vt:variant>
        <vt:i4>428</vt:i4>
      </vt:variant>
      <vt:variant>
        <vt:i4>0</vt:i4>
      </vt:variant>
      <vt:variant>
        <vt:i4>5</vt:i4>
      </vt:variant>
      <vt:variant>
        <vt:lpwstr/>
      </vt:variant>
      <vt:variant>
        <vt:lpwstr>_Toc212264266</vt:lpwstr>
      </vt:variant>
      <vt:variant>
        <vt:i4>1441844</vt:i4>
      </vt:variant>
      <vt:variant>
        <vt:i4>422</vt:i4>
      </vt:variant>
      <vt:variant>
        <vt:i4>0</vt:i4>
      </vt:variant>
      <vt:variant>
        <vt:i4>5</vt:i4>
      </vt:variant>
      <vt:variant>
        <vt:lpwstr/>
      </vt:variant>
      <vt:variant>
        <vt:lpwstr>_Toc212264265</vt:lpwstr>
      </vt:variant>
      <vt:variant>
        <vt:i4>1441844</vt:i4>
      </vt:variant>
      <vt:variant>
        <vt:i4>416</vt:i4>
      </vt:variant>
      <vt:variant>
        <vt:i4>0</vt:i4>
      </vt:variant>
      <vt:variant>
        <vt:i4>5</vt:i4>
      </vt:variant>
      <vt:variant>
        <vt:lpwstr/>
      </vt:variant>
      <vt:variant>
        <vt:lpwstr>_Toc212264264</vt:lpwstr>
      </vt:variant>
      <vt:variant>
        <vt:i4>1441844</vt:i4>
      </vt:variant>
      <vt:variant>
        <vt:i4>410</vt:i4>
      </vt:variant>
      <vt:variant>
        <vt:i4>0</vt:i4>
      </vt:variant>
      <vt:variant>
        <vt:i4>5</vt:i4>
      </vt:variant>
      <vt:variant>
        <vt:lpwstr/>
      </vt:variant>
      <vt:variant>
        <vt:lpwstr>_Toc212264263</vt:lpwstr>
      </vt:variant>
      <vt:variant>
        <vt:i4>1441844</vt:i4>
      </vt:variant>
      <vt:variant>
        <vt:i4>404</vt:i4>
      </vt:variant>
      <vt:variant>
        <vt:i4>0</vt:i4>
      </vt:variant>
      <vt:variant>
        <vt:i4>5</vt:i4>
      </vt:variant>
      <vt:variant>
        <vt:lpwstr/>
      </vt:variant>
      <vt:variant>
        <vt:lpwstr>_Toc212264262</vt:lpwstr>
      </vt:variant>
      <vt:variant>
        <vt:i4>1441844</vt:i4>
      </vt:variant>
      <vt:variant>
        <vt:i4>398</vt:i4>
      </vt:variant>
      <vt:variant>
        <vt:i4>0</vt:i4>
      </vt:variant>
      <vt:variant>
        <vt:i4>5</vt:i4>
      </vt:variant>
      <vt:variant>
        <vt:lpwstr/>
      </vt:variant>
      <vt:variant>
        <vt:lpwstr>_Toc212264261</vt:lpwstr>
      </vt:variant>
      <vt:variant>
        <vt:i4>1441844</vt:i4>
      </vt:variant>
      <vt:variant>
        <vt:i4>392</vt:i4>
      </vt:variant>
      <vt:variant>
        <vt:i4>0</vt:i4>
      </vt:variant>
      <vt:variant>
        <vt:i4>5</vt:i4>
      </vt:variant>
      <vt:variant>
        <vt:lpwstr/>
      </vt:variant>
      <vt:variant>
        <vt:lpwstr>_Toc212264260</vt:lpwstr>
      </vt:variant>
      <vt:variant>
        <vt:i4>1376308</vt:i4>
      </vt:variant>
      <vt:variant>
        <vt:i4>386</vt:i4>
      </vt:variant>
      <vt:variant>
        <vt:i4>0</vt:i4>
      </vt:variant>
      <vt:variant>
        <vt:i4>5</vt:i4>
      </vt:variant>
      <vt:variant>
        <vt:lpwstr/>
      </vt:variant>
      <vt:variant>
        <vt:lpwstr>_Toc212264259</vt:lpwstr>
      </vt:variant>
      <vt:variant>
        <vt:i4>1376308</vt:i4>
      </vt:variant>
      <vt:variant>
        <vt:i4>380</vt:i4>
      </vt:variant>
      <vt:variant>
        <vt:i4>0</vt:i4>
      </vt:variant>
      <vt:variant>
        <vt:i4>5</vt:i4>
      </vt:variant>
      <vt:variant>
        <vt:lpwstr/>
      </vt:variant>
      <vt:variant>
        <vt:lpwstr>_Toc212264258</vt:lpwstr>
      </vt:variant>
      <vt:variant>
        <vt:i4>1376308</vt:i4>
      </vt:variant>
      <vt:variant>
        <vt:i4>374</vt:i4>
      </vt:variant>
      <vt:variant>
        <vt:i4>0</vt:i4>
      </vt:variant>
      <vt:variant>
        <vt:i4>5</vt:i4>
      </vt:variant>
      <vt:variant>
        <vt:lpwstr/>
      </vt:variant>
      <vt:variant>
        <vt:lpwstr>_Toc212264257</vt:lpwstr>
      </vt:variant>
      <vt:variant>
        <vt:i4>1376308</vt:i4>
      </vt:variant>
      <vt:variant>
        <vt:i4>368</vt:i4>
      </vt:variant>
      <vt:variant>
        <vt:i4>0</vt:i4>
      </vt:variant>
      <vt:variant>
        <vt:i4>5</vt:i4>
      </vt:variant>
      <vt:variant>
        <vt:lpwstr/>
      </vt:variant>
      <vt:variant>
        <vt:lpwstr>_Toc212264256</vt:lpwstr>
      </vt:variant>
      <vt:variant>
        <vt:i4>1376308</vt:i4>
      </vt:variant>
      <vt:variant>
        <vt:i4>362</vt:i4>
      </vt:variant>
      <vt:variant>
        <vt:i4>0</vt:i4>
      </vt:variant>
      <vt:variant>
        <vt:i4>5</vt:i4>
      </vt:variant>
      <vt:variant>
        <vt:lpwstr/>
      </vt:variant>
      <vt:variant>
        <vt:lpwstr>_Toc212264255</vt:lpwstr>
      </vt:variant>
      <vt:variant>
        <vt:i4>1376308</vt:i4>
      </vt:variant>
      <vt:variant>
        <vt:i4>356</vt:i4>
      </vt:variant>
      <vt:variant>
        <vt:i4>0</vt:i4>
      </vt:variant>
      <vt:variant>
        <vt:i4>5</vt:i4>
      </vt:variant>
      <vt:variant>
        <vt:lpwstr/>
      </vt:variant>
      <vt:variant>
        <vt:lpwstr>_Toc212264254</vt:lpwstr>
      </vt:variant>
      <vt:variant>
        <vt:i4>1376308</vt:i4>
      </vt:variant>
      <vt:variant>
        <vt:i4>350</vt:i4>
      </vt:variant>
      <vt:variant>
        <vt:i4>0</vt:i4>
      </vt:variant>
      <vt:variant>
        <vt:i4>5</vt:i4>
      </vt:variant>
      <vt:variant>
        <vt:lpwstr/>
      </vt:variant>
      <vt:variant>
        <vt:lpwstr>_Toc212264253</vt:lpwstr>
      </vt:variant>
      <vt:variant>
        <vt:i4>1376308</vt:i4>
      </vt:variant>
      <vt:variant>
        <vt:i4>344</vt:i4>
      </vt:variant>
      <vt:variant>
        <vt:i4>0</vt:i4>
      </vt:variant>
      <vt:variant>
        <vt:i4>5</vt:i4>
      </vt:variant>
      <vt:variant>
        <vt:lpwstr/>
      </vt:variant>
      <vt:variant>
        <vt:lpwstr>_Toc212264252</vt:lpwstr>
      </vt:variant>
      <vt:variant>
        <vt:i4>1376308</vt:i4>
      </vt:variant>
      <vt:variant>
        <vt:i4>338</vt:i4>
      </vt:variant>
      <vt:variant>
        <vt:i4>0</vt:i4>
      </vt:variant>
      <vt:variant>
        <vt:i4>5</vt:i4>
      </vt:variant>
      <vt:variant>
        <vt:lpwstr/>
      </vt:variant>
      <vt:variant>
        <vt:lpwstr>_Toc212264251</vt:lpwstr>
      </vt:variant>
      <vt:variant>
        <vt:i4>1376308</vt:i4>
      </vt:variant>
      <vt:variant>
        <vt:i4>332</vt:i4>
      </vt:variant>
      <vt:variant>
        <vt:i4>0</vt:i4>
      </vt:variant>
      <vt:variant>
        <vt:i4>5</vt:i4>
      </vt:variant>
      <vt:variant>
        <vt:lpwstr/>
      </vt:variant>
      <vt:variant>
        <vt:lpwstr>_Toc212264250</vt:lpwstr>
      </vt:variant>
      <vt:variant>
        <vt:i4>1310772</vt:i4>
      </vt:variant>
      <vt:variant>
        <vt:i4>326</vt:i4>
      </vt:variant>
      <vt:variant>
        <vt:i4>0</vt:i4>
      </vt:variant>
      <vt:variant>
        <vt:i4>5</vt:i4>
      </vt:variant>
      <vt:variant>
        <vt:lpwstr/>
      </vt:variant>
      <vt:variant>
        <vt:lpwstr>_Toc212264249</vt:lpwstr>
      </vt:variant>
      <vt:variant>
        <vt:i4>1310772</vt:i4>
      </vt:variant>
      <vt:variant>
        <vt:i4>320</vt:i4>
      </vt:variant>
      <vt:variant>
        <vt:i4>0</vt:i4>
      </vt:variant>
      <vt:variant>
        <vt:i4>5</vt:i4>
      </vt:variant>
      <vt:variant>
        <vt:lpwstr/>
      </vt:variant>
      <vt:variant>
        <vt:lpwstr>_Toc212264248</vt:lpwstr>
      </vt:variant>
      <vt:variant>
        <vt:i4>1310772</vt:i4>
      </vt:variant>
      <vt:variant>
        <vt:i4>314</vt:i4>
      </vt:variant>
      <vt:variant>
        <vt:i4>0</vt:i4>
      </vt:variant>
      <vt:variant>
        <vt:i4>5</vt:i4>
      </vt:variant>
      <vt:variant>
        <vt:lpwstr/>
      </vt:variant>
      <vt:variant>
        <vt:lpwstr>_Toc212264247</vt:lpwstr>
      </vt:variant>
      <vt:variant>
        <vt:i4>1310772</vt:i4>
      </vt:variant>
      <vt:variant>
        <vt:i4>308</vt:i4>
      </vt:variant>
      <vt:variant>
        <vt:i4>0</vt:i4>
      </vt:variant>
      <vt:variant>
        <vt:i4>5</vt:i4>
      </vt:variant>
      <vt:variant>
        <vt:lpwstr/>
      </vt:variant>
      <vt:variant>
        <vt:lpwstr>_Toc212264246</vt:lpwstr>
      </vt:variant>
      <vt:variant>
        <vt:i4>1310772</vt:i4>
      </vt:variant>
      <vt:variant>
        <vt:i4>302</vt:i4>
      </vt:variant>
      <vt:variant>
        <vt:i4>0</vt:i4>
      </vt:variant>
      <vt:variant>
        <vt:i4>5</vt:i4>
      </vt:variant>
      <vt:variant>
        <vt:lpwstr/>
      </vt:variant>
      <vt:variant>
        <vt:lpwstr>_Toc212264245</vt:lpwstr>
      </vt:variant>
      <vt:variant>
        <vt:i4>1310772</vt:i4>
      </vt:variant>
      <vt:variant>
        <vt:i4>296</vt:i4>
      </vt:variant>
      <vt:variant>
        <vt:i4>0</vt:i4>
      </vt:variant>
      <vt:variant>
        <vt:i4>5</vt:i4>
      </vt:variant>
      <vt:variant>
        <vt:lpwstr/>
      </vt:variant>
      <vt:variant>
        <vt:lpwstr>_Toc212264244</vt:lpwstr>
      </vt:variant>
      <vt:variant>
        <vt:i4>1310772</vt:i4>
      </vt:variant>
      <vt:variant>
        <vt:i4>290</vt:i4>
      </vt:variant>
      <vt:variant>
        <vt:i4>0</vt:i4>
      </vt:variant>
      <vt:variant>
        <vt:i4>5</vt:i4>
      </vt:variant>
      <vt:variant>
        <vt:lpwstr/>
      </vt:variant>
      <vt:variant>
        <vt:lpwstr>_Toc212264243</vt:lpwstr>
      </vt:variant>
      <vt:variant>
        <vt:i4>1310772</vt:i4>
      </vt:variant>
      <vt:variant>
        <vt:i4>284</vt:i4>
      </vt:variant>
      <vt:variant>
        <vt:i4>0</vt:i4>
      </vt:variant>
      <vt:variant>
        <vt:i4>5</vt:i4>
      </vt:variant>
      <vt:variant>
        <vt:lpwstr/>
      </vt:variant>
      <vt:variant>
        <vt:lpwstr>_Toc212264242</vt:lpwstr>
      </vt:variant>
      <vt:variant>
        <vt:i4>1310772</vt:i4>
      </vt:variant>
      <vt:variant>
        <vt:i4>278</vt:i4>
      </vt:variant>
      <vt:variant>
        <vt:i4>0</vt:i4>
      </vt:variant>
      <vt:variant>
        <vt:i4>5</vt:i4>
      </vt:variant>
      <vt:variant>
        <vt:lpwstr/>
      </vt:variant>
      <vt:variant>
        <vt:lpwstr>_Toc212264241</vt:lpwstr>
      </vt:variant>
      <vt:variant>
        <vt:i4>1310772</vt:i4>
      </vt:variant>
      <vt:variant>
        <vt:i4>272</vt:i4>
      </vt:variant>
      <vt:variant>
        <vt:i4>0</vt:i4>
      </vt:variant>
      <vt:variant>
        <vt:i4>5</vt:i4>
      </vt:variant>
      <vt:variant>
        <vt:lpwstr/>
      </vt:variant>
      <vt:variant>
        <vt:lpwstr>_Toc212264240</vt:lpwstr>
      </vt:variant>
      <vt:variant>
        <vt:i4>1245236</vt:i4>
      </vt:variant>
      <vt:variant>
        <vt:i4>266</vt:i4>
      </vt:variant>
      <vt:variant>
        <vt:i4>0</vt:i4>
      </vt:variant>
      <vt:variant>
        <vt:i4>5</vt:i4>
      </vt:variant>
      <vt:variant>
        <vt:lpwstr/>
      </vt:variant>
      <vt:variant>
        <vt:lpwstr>_Toc212264239</vt:lpwstr>
      </vt:variant>
      <vt:variant>
        <vt:i4>1245236</vt:i4>
      </vt:variant>
      <vt:variant>
        <vt:i4>260</vt:i4>
      </vt:variant>
      <vt:variant>
        <vt:i4>0</vt:i4>
      </vt:variant>
      <vt:variant>
        <vt:i4>5</vt:i4>
      </vt:variant>
      <vt:variant>
        <vt:lpwstr/>
      </vt:variant>
      <vt:variant>
        <vt:lpwstr>_Toc212264238</vt:lpwstr>
      </vt:variant>
      <vt:variant>
        <vt:i4>1245236</vt:i4>
      </vt:variant>
      <vt:variant>
        <vt:i4>254</vt:i4>
      </vt:variant>
      <vt:variant>
        <vt:i4>0</vt:i4>
      </vt:variant>
      <vt:variant>
        <vt:i4>5</vt:i4>
      </vt:variant>
      <vt:variant>
        <vt:lpwstr/>
      </vt:variant>
      <vt:variant>
        <vt:lpwstr>_Toc212264237</vt:lpwstr>
      </vt:variant>
      <vt:variant>
        <vt:i4>1245236</vt:i4>
      </vt:variant>
      <vt:variant>
        <vt:i4>248</vt:i4>
      </vt:variant>
      <vt:variant>
        <vt:i4>0</vt:i4>
      </vt:variant>
      <vt:variant>
        <vt:i4>5</vt:i4>
      </vt:variant>
      <vt:variant>
        <vt:lpwstr/>
      </vt:variant>
      <vt:variant>
        <vt:lpwstr>_Toc212264236</vt:lpwstr>
      </vt:variant>
      <vt:variant>
        <vt:i4>1245236</vt:i4>
      </vt:variant>
      <vt:variant>
        <vt:i4>242</vt:i4>
      </vt:variant>
      <vt:variant>
        <vt:i4>0</vt:i4>
      </vt:variant>
      <vt:variant>
        <vt:i4>5</vt:i4>
      </vt:variant>
      <vt:variant>
        <vt:lpwstr/>
      </vt:variant>
      <vt:variant>
        <vt:lpwstr>_Toc212264235</vt:lpwstr>
      </vt:variant>
      <vt:variant>
        <vt:i4>1245236</vt:i4>
      </vt:variant>
      <vt:variant>
        <vt:i4>236</vt:i4>
      </vt:variant>
      <vt:variant>
        <vt:i4>0</vt:i4>
      </vt:variant>
      <vt:variant>
        <vt:i4>5</vt:i4>
      </vt:variant>
      <vt:variant>
        <vt:lpwstr/>
      </vt:variant>
      <vt:variant>
        <vt:lpwstr>_Toc212264234</vt:lpwstr>
      </vt:variant>
      <vt:variant>
        <vt:i4>1245236</vt:i4>
      </vt:variant>
      <vt:variant>
        <vt:i4>230</vt:i4>
      </vt:variant>
      <vt:variant>
        <vt:i4>0</vt:i4>
      </vt:variant>
      <vt:variant>
        <vt:i4>5</vt:i4>
      </vt:variant>
      <vt:variant>
        <vt:lpwstr/>
      </vt:variant>
      <vt:variant>
        <vt:lpwstr>_Toc212264233</vt:lpwstr>
      </vt:variant>
      <vt:variant>
        <vt:i4>1245236</vt:i4>
      </vt:variant>
      <vt:variant>
        <vt:i4>224</vt:i4>
      </vt:variant>
      <vt:variant>
        <vt:i4>0</vt:i4>
      </vt:variant>
      <vt:variant>
        <vt:i4>5</vt:i4>
      </vt:variant>
      <vt:variant>
        <vt:lpwstr/>
      </vt:variant>
      <vt:variant>
        <vt:lpwstr>_Toc212264232</vt:lpwstr>
      </vt:variant>
      <vt:variant>
        <vt:i4>1245236</vt:i4>
      </vt:variant>
      <vt:variant>
        <vt:i4>218</vt:i4>
      </vt:variant>
      <vt:variant>
        <vt:i4>0</vt:i4>
      </vt:variant>
      <vt:variant>
        <vt:i4>5</vt:i4>
      </vt:variant>
      <vt:variant>
        <vt:lpwstr/>
      </vt:variant>
      <vt:variant>
        <vt:lpwstr>_Toc212264231</vt:lpwstr>
      </vt:variant>
      <vt:variant>
        <vt:i4>1245236</vt:i4>
      </vt:variant>
      <vt:variant>
        <vt:i4>212</vt:i4>
      </vt:variant>
      <vt:variant>
        <vt:i4>0</vt:i4>
      </vt:variant>
      <vt:variant>
        <vt:i4>5</vt:i4>
      </vt:variant>
      <vt:variant>
        <vt:lpwstr/>
      </vt:variant>
      <vt:variant>
        <vt:lpwstr>_Toc212264230</vt:lpwstr>
      </vt:variant>
      <vt:variant>
        <vt:i4>1179700</vt:i4>
      </vt:variant>
      <vt:variant>
        <vt:i4>206</vt:i4>
      </vt:variant>
      <vt:variant>
        <vt:i4>0</vt:i4>
      </vt:variant>
      <vt:variant>
        <vt:i4>5</vt:i4>
      </vt:variant>
      <vt:variant>
        <vt:lpwstr/>
      </vt:variant>
      <vt:variant>
        <vt:lpwstr>_Toc212264229</vt:lpwstr>
      </vt:variant>
      <vt:variant>
        <vt:i4>1179700</vt:i4>
      </vt:variant>
      <vt:variant>
        <vt:i4>200</vt:i4>
      </vt:variant>
      <vt:variant>
        <vt:i4>0</vt:i4>
      </vt:variant>
      <vt:variant>
        <vt:i4>5</vt:i4>
      </vt:variant>
      <vt:variant>
        <vt:lpwstr/>
      </vt:variant>
      <vt:variant>
        <vt:lpwstr>_Toc212264228</vt:lpwstr>
      </vt:variant>
      <vt:variant>
        <vt:i4>1179700</vt:i4>
      </vt:variant>
      <vt:variant>
        <vt:i4>194</vt:i4>
      </vt:variant>
      <vt:variant>
        <vt:i4>0</vt:i4>
      </vt:variant>
      <vt:variant>
        <vt:i4>5</vt:i4>
      </vt:variant>
      <vt:variant>
        <vt:lpwstr/>
      </vt:variant>
      <vt:variant>
        <vt:lpwstr>_Toc212264227</vt:lpwstr>
      </vt:variant>
      <vt:variant>
        <vt:i4>1179700</vt:i4>
      </vt:variant>
      <vt:variant>
        <vt:i4>188</vt:i4>
      </vt:variant>
      <vt:variant>
        <vt:i4>0</vt:i4>
      </vt:variant>
      <vt:variant>
        <vt:i4>5</vt:i4>
      </vt:variant>
      <vt:variant>
        <vt:lpwstr/>
      </vt:variant>
      <vt:variant>
        <vt:lpwstr>_Toc212264226</vt:lpwstr>
      </vt:variant>
      <vt:variant>
        <vt:i4>1179700</vt:i4>
      </vt:variant>
      <vt:variant>
        <vt:i4>182</vt:i4>
      </vt:variant>
      <vt:variant>
        <vt:i4>0</vt:i4>
      </vt:variant>
      <vt:variant>
        <vt:i4>5</vt:i4>
      </vt:variant>
      <vt:variant>
        <vt:lpwstr/>
      </vt:variant>
      <vt:variant>
        <vt:lpwstr>_Toc212264225</vt:lpwstr>
      </vt:variant>
      <vt:variant>
        <vt:i4>1179700</vt:i4>
      </vt:variant>
      <vt:variant>
        <vt:i4>176</vt:i4>
      </vt:variant>
      <vt:variant>
        <vt:i4>0</vt:i4>
      </vt:variant>
      <vt:variant>
        <vt:i4>5</vt:i4>
      </vt:variant>
      <vt:variant>
        <vt:lpwstr/>
      </vt:variant>
      <vt:variant>
        <vt:lpwstr>_Toc212264224</vt:lpwstr>
      </vt:variant>
      <vt:variant>
        <vt:i4>1179700</vt:i4>
      </vt:variant>
      <vt:variant>
        <vt:i4>170</vt:i4>
      </vt:variant>
      <vt:variant>
        <vt:i4>0</vt:i4>
      </vt:variant>
      <vt:variant>
        <vt:i4>5</vt:i4>
      </vt:variant>
      <vt:variant>
        <vt:lpwstr/>
      </vt:variant>
      <vt:variant>
        <vt:lpwstr>_Toc212264223</vt:lpwstr>
      </vt:variant>
      <vt:variant>
        <vt:i4>1179700</vt:i4>
      </vt:variant>
      <vt:variant>
        <vt:i4>164</vt:i4>
      </vt:variant>
      <vt:variant>
        <vt:i4>0</vt:i4>
      </vt:variant>
      <vt:variant>
        <vt:i4>5</vt:i4>
      </vt:variant>
      <vt:variant>
        <vt:lpwstr/>
      </vt:variant>
      <vt:variant>
        <vt:lpwstr>_Toc212264222</vt:lpwstr>
      </vt:variant>
      <vt:variant>
        <vt:i4>1179700</vt:i4>
      </vt:variant>
      <vt:variant>
        <vt:i4>158</vt:i4>
      </vt:variant>
      <vt:variant>
        <vt:i4>0</vt:i4>
      </vt:variant>
      <vt:variant>
        <vt:i4>5</vt:i4>
      </vt:variant>
      <vt:variant>
        <vt:lpwstr/>
      </vt:variant>
      <vt:variant>
        <vt:lpwstr>_Toc212264221</vt:lpwstr>
      </vt:variant>
      <vt:variant>
        <vt:i4>1179700</vt:i4>
      </vt:variant>
      <vt:variant>
        <vt:i4>152</vt:i4>
      </vt:variant>
      <vt:variant>
        <vt:i4>0</vt:i4>
      </vt:variant>
      <vt:variant>
        <vt:i4>5</vt:i4>
      </vt:variant>
      <vt:variant>
        <vt:lpwstr/>
      </vt:variant>
      <vt:variant>
        <vt:lpwstr>_Toc212264220</vt:lpwstr>
      </vt:variant>
      <vt:variant>
        <vt:i4>1114164</vt:i4>
      </vt:variant>
      <vt:variant>
        <vt:i4>146</vt:i4>
      </vt:variant>
      <vt:variant>
        <vt:i4>0</vt:i4>
      </vt:variant>
      <vt:variant>
        <vt:i4>5</vt:i4>
      </vt:variant>
      <vt:variant>
        <vt:lpwstr/>
      </vt:variant>
      <vt:variant>
        <vt:lpwstr>_Toc212264219</vt:lpwstr>
      </vt:variant>
      <vt:variant>
        <vt:i4>1114164</vt:i4>
      </vt:variant>
      <vt:variant>
        <vt:i4>140</vt:i4>
      </vt:variant>
      <vt:variant>
        <vt:i4>0</vt:i4>
      </vt:variant>
      <vt:variant>
        <vt:i4>5</vt:i4>
      </vt:variant>
      <vt:variant>
        <vt:lpwstr/>
      </vt:variant>
      <vt:variant>
        <vt:lpwstr>_Toc212264218</vt:lpwstr>
      </vt:variant>
      <vt:variant>
        <vt:i4>1114164</vt:i4>
      </vt:variant>
      <vt:variant>
        <vt:i4>134</vt:i4>
      </vt:variant>
      <vt:variant>
        <vt:i4>0</vt:i4>
      </vt:variant>
      <vt:variant>
        <vt:i4>5</vt:i4>
      </vt:variant>
      <vt:variant>
        <vt:lpwstr/>
      </vt:variant>
      <vt:variant>
        <vt:lpwstr>_Toc212264217</vt:lpwstr>
      </vt:variant>
      <vt:variant>
        <vt:i4>1114164</vt:i4>
      </vt:variant>
      <vt:variant>
        <vt:i4>128</vt:i4>
      </vt:variant>
      <vt:variant>
        <vt:i4>0</vt:i4>
      </vt:variant>
      <vt:variant>
        <vt:i4>5</vt:i4>
      </vt:variant>
      <vt:variant>
        <vt:lpwstr/>
      </vt:variant>
      <vt:variant>
        <vt:lpwstr>_Toc212264216</vt:lpwstr>
      </vt:variant>
      <vt:variant>
        <vt:i4>1114164</vt:i4>
      </vt:variant>
      <vt:variant>
        <vt:i4>122</vt:i4>
      </vt:variant>
      <vt:variant>
        <vt:i4>0</vt:i4>
      </vt:variant>
      <vt:variant>
        <vt:i4>5</vt:i4>
      </vt:variant>
      <vt:variant>
        <vt:lpwstr/>
      </vt:variant>
      <vt:variant>
        <vt:lpwstr>_Toc212264215</vt:lpwstr>
      </vt:variant>
      <vt:variant>
        <vt:i4>1114164</vt:i4>
      </vt:variant>
      <vt:variant>
        <vt:i4>116</vt:i4>
      </vt:variant>
      <vt:variant>
        <vt:i4>0</vt:i4>
      </vt:variant>
      <vt:variant>
        <vt:i4>5</vt:i4>
      </vt:variant>
      <vt:variant>
        <vt:lpwstr/>
      </vt:variant>
      <vt:variant>
        <vt:lpwstr>_Toc212264214</vt:lpwstr>
      </vt:variant>
      <vt:variant>
        <vt:i4>1114164</vt:i4>
      </vt:variant>
      <vt:variant>
        <vt:i4>110</vt:i4>
      </vt:variant>
      <vt:variant>
        <vt:i4>0</vt:i4>
      </vt:variant>
      <vt:variant>
        <vt:i4>5</vt:i4>
      </vt:variant>
      <vt:variant>
        <vt:lpwstr/>
      </vt:variant>
      <vt:variant>
        <vt:lpwstr>_Toc212264213</vt:lpwstr>
      </vt:variant>
      <vt:variant>
        <vt:i4>1114164</vt:i4>
      </vt:variant>
      <vt:variant>
        <vt:i4>104</vt:i4>
      </vt:variant>
      <vt:variant>
        <vt:i4>0</vt:i4>
      </vt:variant>
      <vt:variant>
        <vt:i4>5</vt:i4>
      </vt:variant>
      <vt:variant>
        <vt:lpwstr/>
      </vt:variant>
      <vt:variant>
        <vt:lpwstr>_Toc212264212</vt:lpwstr>
      </vt:variant>
      <vt:variant>
        <vt:i4>1114164</vt:i4>
      </vt:variant>
      <vt:variant>
        <vt:i4>98</vt:i4>
      </vt:variant>
      <vt:variant>
        <vt:i4>0</vt:i4>
      </vt:variant>
      <vt:variant>
        <vt:i4>5</vt:i4>
      </vt:variant>
      <vt:variant>
        <vt:lpwstr/>
      </vt:variant>
      <vt:variant>
        <vt:lpwstr>_Toc212264211</vt:lpwstr>
      </vt:variant>
      <vt:variant>
        <vt:i4>1114164</vt:i4>
      </vt:variant>
      <vt:variant>
        <vt:i4>92</vt:i4>
      </vt:variant>
      <vt:variant>
        <vt:i4>0</vt:i4>
      </vt:variant>
      <vt:variant>
        <vt:i4>5</vt:i4>
      </vt:variant>
      <vt:variant>
        <vt:lpwstr/>
      </vt:variant>
      <vt:variant>
        <vt:lpwstr>_Toc212264210</vt:lpwstr>
      </vt:variant>
      <vt:variant>
        <vt:i4>1048628</vt:i4>
      </vt:variant>
      <vt:variant>
        <vt:i4>86</vt:i4>
      </vt:variant>
      <vt:variant>
        <vt:i4>0</vt:i4>
      </vt:variant>
      <vt:variant>
        <vt:i4>5</vt:i4>
      </vt:variant>
      <vt:variant>
        <vt:lpwstr/>
      </vt:variant>
      <vt:variant>
        <vt:lpwstr>_Toc212264209</vt:lpwstr>
      </vt:variant>
      <vt:variant>
        <vt:i4>1048628</vt:i4>
      </vt:variant>
      <vt:variant>
        <vt:i4>80</vt:i4>
      </vt:variant>
      <vt:variant>
        <vt:i4>0</vt:i4>
      </vt:variant>
      <vt:variant>
        <vt:i4>5</vt:i4>
      </vt:variant>
      <vt:variant>
        <vt:lpwstr/>
      </vt:variant>
      <vt:variant>
        <vt:lpwstr>_Toc212264208</vt:lpwstr>
      </vt:variant>
      <vt:variant>
        <vt:i4>1048628</vt:i4>
      </vt:variant>
      <vt:variant>
        <vt:i4>74</vt:i4>
      </vt:variant>
      <vt:variant>
        <vt:i4>0</vt:i4>
      </vt:variant>
      <vt:variant>
        <vt:i4>5</vt:i4>
      </vt:variant>
      <vt:variant>
        <vt:lpwstr/>
      </vt:variant>
      <vt:variant>
        <vt:lpwstr>_Toc212264207</vt:lpwstr>
      </vt:variant>
      <vt:variant>
        <vt:i4>1048628</vt:i4>
      </vt:variant>
      <vt:variant>
        <vt:i4>68</vt:i4>
      </vt:variant>
      <vt:variant>
        <vt:i4>0</vt:i4>
      </vt:variant>
      <vt:variant>
        <vt:i4>5</vt:i4>
      </vt:variant>
      <vt:variant>
        <vt:lpwstr/>
      </vt:variant>
      <vt:variant>
        <vt:lpwstr>_Toc212264206</vt:lpwstr>
      </vt:variant>
      <vt:variant>
        <vt:i4>1048628</vt:i4>
      </vt:variant>
      <vt:variant>
        <vt:i4>62</vt:i4>
      </vt:variant>
      <vt:variant>
        <vt:i4>0</vt:i4>
      </vt:variant>
      <vt:variant>
        <vt:i4>5</vt:i4>
      </vt:variant>
      <vt:variant>
        <vt:lpwstr/>
      </vt:variant>
      <vt:variant>
        <vt:lpwstr>_Toc212264205</vt:lpwstr>
      </vt:variant>
      <vt:variant>
        <vt:i4>1048628</vt:i4>
      </vt:variant>
      <vt:variant>
        <vt:i4>56</vt:i4>
      </vt:variant>
      <vt:variant>
        <vt:i4>0</vt:i4>
      </vt:variant>
      <vt:variant>
        <vt:i4>5</vt:i4>
      </vt:variant>
      <vt:variant>
        <vt:lpwstr/>
      </vt:variant>
      <vt:variant>
        <vt:lpwstr>_Toc212264204</vt:lpwstr>
      </vt:variant>
      <vt:variant>
        <vt:i4>1048628</vt:i4>
      </vt:variant>
      <vt:variant>
        <vt:i4>50</vt:i4>
      </vt:variant>
      <vt:variant>
        <vt:i4>0</vt:i4>
      </vt:variant>
      <vt:variant>
        <vt:i4>5</vt:i4>
      </vt:variant>
      <vt:variant>
        <vt:lpwstr/>
      </vt:variant>
      <vt:variant>
        <vt:lpwstr>_Toc212264203</vt:lpwstr>
      </vt:variant>
      <vt:variant>
        <vt:i4>1048628</vt:i4>
      </vt:variant>
      <vt:variant>
        <vt:i4>44</vt:i4>
      </vt:variant>
      <vt:variant>
        <vt:i4>0</vt:i4>
      </vt:variant>
      <vt:variant>
        <vt:i4>5</vt:i4>
      </vt:variant>
      <vt:variant>
        <vt:lpwstr/>
      </vt:variant>
      <vt:variant>
        <vt:lpwstr>_Toc212264202</vt:lpwstr>
      </vt:variant>
      <vt:variant>
        <vt:i4>1048628</vt:i4>
      </vt:variant>
      <vt:variant>
        <vt:i4>38</vt:i4>
      </vt:variant>
      <vt:variant>
        <vt:i4>0</vt:i4>
      </vt:variant>
      <vt:variant>
        <vt:i4>5</vt:i4>
      </vt:variant>
      <vt:variant>
        <vt:lpwstr/>
      </vt:variant>
      <vt:variant>
        <vt:lpwstr>_Toc212264201</vt:lpwstr>
      </vt:variant>
      <vt:variant>
        <vt:i4>1048628</vt:i4>
      </vt:variant>
      <vt:variant>
        <vt:i4>32</vt:i4>
      </vt:variant>
      <vt:variant>
        <vt:i4>0</vt:i4>
      </vt:variant>
      <vt:variant>
        <vt:i4>5</vt:i4>
      </vt:variant>
      <vt:variant>
        <vt:lpwstr/>
      </vt:variant>
      <vt:variant>
        <vt:lpwstr>_Toc212264200</vt:lpwstr>
      </vt:variant>
      <vt:variant>
        <vt:i4>1638455</vt:i4>
      </vt:variant>
      <vt:variant>
        <vt:i4>26</vt:i4>
      </vt:variant>
      <vt:variant>
        <vt:i4>0</vt:i4>
      </vt:variant>
      <vt:variant>
        <vt:i4>5</vt:i4>
      </vt:variant>
      <vt:variant>
        <vt:lpwstr/>
      </vt:variant>
      <vt:variant>
        <vt:lpwstr>_Toc212264199</vt:lpwstr>
      </vt:variant>
      <vt:variant>
        <vt:i4>1638455</vt:i4>
      </vt:variant>
      <vt:variant>
        <vt:i4>20</vt:i4>
      </vt:variant>
      <vt:variant>
        <vt:i4>0</vt:i4>
      </vt:variant>
      <vt:variant>
        <vt:i4>5</vt:i4>
      </vt:variant>
      <vt:variant>
        <vt:lpwstr/>
      </vt:variant>
      <vt:variant>
        <vt:lpwstr>_Toc212264198</vt:lpwstr>
      </vt:variant>
      <vt:variant>
        <vt:i4>1638455</vt:i4>
      </vt:variant>
      <vt:variant>
        <vt:i4>14</vt:i4>
      </vt:variant>
      <vt:variant>
        <vt:i4>0</vt:i4>
      </vt:variant>
      <vt:variant>
        <vt:i4>5</vt:i4>
      </vt:variant>
      <vt:variant>
        <vt:lpwstr/>
      </vt:variant>
      <vt:variant>
        <vt:lpwstr>_Toc212264197</vt:lpwstr>
      </vt:variant>
      <vt:variant>
        <vt:i4>1638455</vt:i4>
      </vt:variant>
      <vt:variant>
        <vt:i4>8</vt:i4>
      </vt:variant>
      <vt:variant>
        <vt:i4>0</vt:i4>
      </vt:variant>
      <vt:variant>
        <vt:i4>5</vt:i4>
      </vt:variant>
      <vt:variant>
        <vt:lpwstr/>
      </vt:variant>
      <vt:variant>
        <vt:lpwstr>_Toc212264196</vt:lpwstr>
      </vt:variant>
      <vt:variant>
        <vt:i4>1638455</vt:i4>
      </vt:variant>
      <vt:variant>
        <vt:i4>2</vt:i4>
      </vt:variant>
      <vt:variant>
        <vt:i4>0</vt:i4>
      </vt:variant>
      <vt:variant>
        <vt:i4>5</vt:i4>
      </vt:variant>
      <vt:variant>
        <vt:lpwstr/>
      </vt:variant>
      <vt:variant>
        <vt:lpwstr>_Toc212264195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Poudel, Pravesh</dc:creator>
  <cp:keywords/>
  <dc:description/>
  <cp:lastModifiedBy>Poudel, Pravesh</cp:lastModifiedBy>
  <cp:revision>4</cp:revision>
  <cp:lastPrinted>2025-09-18T01:13:00Z</cp:lastPrinted>
  <dcterms:created xsi:type="dcterms:W3CDTF">2025-10-26T19:36:00Z</dcterms:created>
  <dcterms:modified xsi:type="dcterms:W3CDTF">2025-10-26T19:36:00Z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88e405f5-2e86-4d64-8fce-114927c4efbe</vt:lpwstr>
  </property>
  <property fmtid="{D5CDD505-2E9C-101B-9397-08002B2CF9AE}" pid="3" name="ContentTypeId">
    <vt:lpwstr>0x010100AF0BE6F63403B14782EE0A3F3C0FDEA9</vt:lpwstr>
  </property>
</Properties>
</file>